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B6FB21" w14:textId="77777777" w:rsidR="00310A63" w:rsidRPr="005779A0" w:rsidRDefault="00A54114" w:rsidP="00CA511C">
      <w:pPr>
        <w:pStyle w:val="Title"/>
        <w:pBdr>
          <w:bottom w:val="none" w:sz="0" w:space="0" w:color="auto"/>
        </w:pBdr>
        <w:spacing w:before="0" w:after="0"/>
        <w:rPr>
          <w:rFonts w:ascii="Arial" w:hAnsi="Arial" w:cs="Arial"/>
          <w:b/>
        </w:rPr>
      </w:pPr>
      <w:r w:rsidRPr="005779A0">
        <w:rPr>
          <w:rFonts w:ascii="Arial" w:hAnsi="Arial" w:cs="Arial"/>
          <w:b/>
        </w:rPr>
        <w:t>Software Engineering Project</w:t>
      </w:r>
      <w:r w:rsidR="00310A63" w:rsidRPr="005779A0">
        <w:rPr>
          <w:rFonts w:ascii="Arial" w:hAnsi="Arial" w:cs="Arial"/>
          <w:b/>
        </w:rPr>
        <w:t xml:space="preserve"> </w:t>
      </w:r>
      <w:commentRangeStart w:id="0"/>
      <w:r w:rsidR="00310A63" w:rsidRPr="005779A0">
        <w:rPr>
          <w:rFonts w:ascii="Arial" w:hAnsi="Arial" w:cs="Arial"/>
          <w:b/>
        </w:rPr>
        <w:t>Report</w:t>
      </w:r>
      <w:commentRangeEnd w:id="0"/>
      <w:r w:rsidR="005A6E31">
        <w:rPr>
          <w:rStyle w:val="CommentReference"/>
          <w:rFonts w:ascii="Times New Roman" w:eastAsiaTheme="minorHAnsi" w:hAnsi="Times New Roman" w:cs="Times New Roman"/>
          <w:spacing w:val="0"/>
          <w:kern w:val="0"/>
        </w:rPr>
        <w:commentReference w:id="0"/>
      </w:r>
      <w:r w:rsidR="00310A63" w:rsidRPr="005779A0">
        <w:rPr>
          <w:rFonts w:ascii="Arial" w:hAnsi="Arial" w:cs="Arial"/>
          <w:b/>
        </w:rPr>
        <w:t xml:space="preserve"> </w:t>
      </w:r>
    </w:p>
    <w:p w14:paraId="07CD1B33" w14:textId="77777777" w:rsidR="00DD5785" w:rsidRPr="00CC0B24" w:rsidRDefault="00DD5785" w:rsidP="00DD5785"/>
    <w:p w14:paraId="629930E4" w14:textId="77777777" w:rsidR="00310A63" w:rsidRPr="00CC0B24" w:rsidRDefault="005E0FD6" w:rsidP="00FF47B4">
      <w:pPr>
        <w:spacing w:before="120"/>
      </w:pPr>
      <w:r>
        <w:rPr>
          <w:noProof/>
        </w:rPr>
        <w:t xml:space="preserve">    </w:t>
      </w:r>
      <w:r>
        <w:rPr>
          <w:noProof/>
        </w:rPr>
        <w:drawing>
          <wp:inline distT="0" distB="0" distL="0" distR="0" wp14:anchorId="14677B67" wp14:editId="60F5EA8B">
            <wp:extent cx="5895975" cy="2476500"/>
            <wp:effectExtent l="0" t="0" r="9525" b="0"/>
            <wp:docPr id="5" name="Picture 5" descr="C:\Users\Akhil\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hil\Desktop\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95975" cy="2476500"/>
                    </a:xfrm>
                    <a:prstGeom prst="rect">
                      <a:avLst/>
                    </a:prstGeom>
                    <a:noFill/>
                    <a:ln>
                      <a:noFill/>
                    </a:ln>
                  </pic:spPr>
                </pic:pic>
              </a:graphicData>
            </a:graphic>
          </wp:inline>
        </w:drawing>
      </w:r>
    </w:p>
    <w:p w14:paraId="29F591F7" w14:textId="77777777" w:rsidR="00DD5785" w:rsidRPr="00CC0B24" w:rsidRDefault="00DD5785" w:rsidP="00FF47B4">
      <w:pPr>
        <w:spacing w:before="120"/>
      </w:pPr>
    </w:p>
    <w:p w14:paraId="4CED833A" w14:textId="77777777" w:rsidR="009201FA" w:rsidRPr="009F0100" w:rsidRDefault="009201FA" w:rsidP="009201FA">
      <w:pPr>
        <w:spacing w:before="120"/>
        <w:jc w:val="center"/>
        <w:rPr>
          <w:rFonts w:eastAsia="Times New Roman"/>
          <w:sz w:val="40"/>
          <w:szCs w:val="40"/>
        </w:rPr>
      </w:pPr>
      <w:r w:rsidRPr="009F0100">
        <w:rPr>
          <w:rFonts w:ascii="Arial" w:eastAsia="Times New Roman" w:hAnsi="Arial" w:cs="Arial"/>
          <w:b/>
          <w:bCs/>
          <w:color w:val="000000"/>
          <w:sz w:val="40"/>
          <w:szCs w:val="40"/>
        </w:rPr>
        <w:t>Project D</w:t>
      </w:r>
      <w:r w:rsidR="00305D72" w:rsidRPr="009F0100">
        <w:rPr>
          <w:rFonts w:ascii="Arial" w:eastAsia="Times New Roman" w:hAnsi="Arial" w:cs="Arial"/>
          <w:b/>
          <w:bCs/>
          <w:color w:val="000000"/>
          <w:sz w:val="40"/>
          <w:szCs w:val="40"/>
        </w:rPr>
        <w:t>evelopment Report</w:t>
      </w:r>
      <w:r w:rsidRPr="009F0100">
        <w:rPr>
          <w:rFonts w:ascii="Arial" w:eastAsia="Times New Roman" w:hAnsi="Arial" w:cs="Arial"/>
          <w:b/>
          <w:bCs/>
          <w:color w:val="000000"/>
          <w:sz w:val="40"/>
          <w:szCs w:val="40"/>
        </w:rPr>
        <w:t xml:space="preserve"> for</w:t>
      </w:r>
    </w:p>
    <w:p w14:paraId="4ED02162" w14:textId="77777777" w:rsidR="00305D72" w:rsidRPr="009F0100" w:rsidRDefault="005E0FD6" w:rsidP="00305D72">
      <w:pPr>
        <w:spacing w:before="120"/>
        <w:jc w:val="center"/>
        <w:rPr>
          <w:rFonts w:ascii="Arial" w:eastAsia="Times New Roman" w:hAnsi="Arial" w:cs="Arial"/>
          <w:b/>
          <w:bCs/>
          <w:color w:val="000000"/>
          <w:sz w:val="40"/>
          <w:szCs w:val="40"/>
        </w:rPr>
      </w:pPr>
      <w:r w:rsidRPr="009F0100">
        <w:rPr>
          <w:rFonts w:ascii="Arial" w:eastAsia="Times New Roman" w:hAnsi="Arial" w:cs="Arial"/>
          <w:b/>
          <w:bCs/>
          <w:color w:val="000000"/>
          <w:sz w:val="40"/>
          <w:szCs w:val="40"/>
        </w:rPr>
        <w:t>The Rise of Civilization</w:t>
      </w:r>
    </w:p>
    <w:p w14:paraId="219D9A39" w14:textId="77777777" w:rsidR="00305D72" w:rsidRDefault="00305D72" w:rsidP="00CA511C">
      <w:pPr>
        <w:spacing w:before="0"/>
        <w:jc w:val="center"/>
        <w:rPr>
          <w:b/>
          <w:sz w:val="32"/>
          <w:szCs w:val="32"/>
        </w:rPr>
      </w:pPr>
    </w:p>
    <w:p w14:paraId="36324C95" w14:textId="77777777" w:rsidR="001971F7" w:rsidRPr="005779A0" w:rsidRDefault="00305D72" w:rsidP="00CA511C">
      <w:pPr>
        <w:spacing w:before="0"/>
        <w:jc w:val="center"/>
        <w:rPr>
          <w:rFonts w:ascii="Arial" w:hAnsi="Arial" w:cs="Arial"/>
          <w:b/>
        </w:rPr>
      </w:pPr>
      <w:r w:rsidRPr="005779A0">
        <w:rPr>
          <w:rFonts w:ascii="Arial" w:hAnsi="Arial" w:cs="Arial"/>
          <w:b/>
        </w:rPr>
        <w:t>Group 1</w:t>
      </w:r>
      <w:r w:rsidR="005E0FD6" w:rsidRPr="005779A0">
        <w:rPr>
          <w:rFonts w:ascii="Arial" w:hAnsi="Arial" w:cs="Arial"/>
          <w:b/>
        </w:rPr>
        <w:t>3</w:t>
      </w:r>
      <w:r w:rsidRPr="005779A0">
        <w:rPr>
          <w:rFonts w:ascii="Arial" w:hAnsi="Arial" w:cs="Arial"/>
          <w:b/>
        </w:rPr>
        <w:t>:</w:t>
      </w:r>
    </w:p>
    <w:p w14:paraId="42B0BBBB" w14:textId="77777777" w:rsidR="00310A63" w:rsidRPr="005779A0" w:rsidRDefault="005E0FD6" w:rsidP="00CA511C">
      <w:pPr>
        <w:spacing w:before="0"/>
        <w:jc w:val="center"/>
        <w:rPr>
          <w:rFonts w:ascii="Arial" w:hAnsi="Arial" w:cs="Arial"/>
          <w:b/>
        </w:rPr>
      </w:pPr>
      <w:r w:rsidRPr="005779A0">
        <w:rPr>
          <w:rFonts w:ascii="Arial" w:hAnsi="Arial" w:cs="Arial"/>
          <w:b/>
        </w:rPr>
        <w:t>Akhil Kateja</w:t>
      </w:r>
    </w:p>
    <w:p w14:paraId="111ED957" w14:textId="77777777" w:rsidR="0090113F" w:rsidRPr="005779A0" w:rsidRDefault="005E0FD6" w:rsidP="00CA511C">
      <w:pPr>
        <w:spacing w:before="0"/>
        <w:jc w:val="center"/>
        <w:rPr>
          <w:rFonts w:ascii="Arial" w:hAnsi="Arial" w:cs="Arial"/>
          <w:b/>
        </w:rPr>
      </w:pPr>
      <w:r w:rsidRPr="005779A0">
        <w:rPr>
          <w:rFonts w:ascii="Arial" w:hAnsi="Arial" w:cs="Arial"/>
          <w:b/>
        </w:rPr>
        <w:t>Adil Qaisar</w:t>
      </w:r>
    </w:p>
    <w:p w14:paraId="6784A15D" w14:textId="77777777" w:rsidR="0090113F" w:rsidRPr="005779A0" w:rsidRDefault="005E0FD6" w:rsidP="00CA511C">
      <w:pPr>
        <w:spacing w:before="0"/>
        <w:jc w:val="center"/>
        <w:rPr>
          <w:rFonts w:ascii="Arial" w:hAnsi="Arial" w:cs="Arial"/>
          <w:b/>
        </w:rPr>
      </w:pPr>
      <w:r w:rsidRPr="005779A0">
        <w:rPr>
          <w:rFonts w:ascii="Arial" w:hAnsi="Arial" w:cs="Arial"/>
          <w:b/>
        </w:rPr>
        <w:t>Andriy Serafyn</w:t>
      </w:r>
    </w:p>
    <w:p w14:paraId="662F66EB" w14:textId="77777777" w:rsidR="0090113F" w:rsidRPr="005779A0" w:rsidRDefault="005E0FD6" w:rsidP="00CA511C">
      <w:pPr>
        <w:spacing w:before="0"/>
        <w:jc w:val="center"/>
        <w:rPr>
          <w:rFonts w:ascii="Arial" w:hAnsi="Arial" w:cs="Arial"/>
          <w:b/>
        </w:rPr>
      </w:pPr>
      <w:r w:rsidRPr="005779A0">
        <w:rPr>
          <w:rFonts w:ascii="Arial" w:hAnsi="Arial" w:cs="Arial"/>
          <w:b/>
        </w:rPr>
        <w:t>Himanshu Anand</w:t>
      </w:r>
    </w:p>
    <w:p w14:paraId="438C220F" w14:textId="77777777" w:rsidR="00305D72" w:rsidRPr="005779A0" w:rsidRDefault="00305D72" w:rsidP="00CA511C">
      <w:pPr>
        <w:spacing w:before="0"/>
        <w:jc w:val="center"/>
        <w:rPr>
          <w:rFonts w:ascii="Arial" w:hAnsi="Arial" w:cs="Arial"/>
          <w:b/>
        </w:rPr>
      </w:pPr>
    </w:p>
    <w:p w14:paraId="7203675F" w14:textId="77777777" w:rsidR="001971F7" w:rsidRPr="005779A0" w:rsidRDefault="0090113F" w:rsidP="00CA511C">
      <w:pPr>
        <w:spacing w:before="0"/>
        <w:jc w:val="center"/>
        <w:rPr>
          <w:rFonts w:ascii="Arial" w:hAnsi="Arial" w:cs="Arial"/>
          <w:b/>
        </w:rPr>
      </w:pPr>
      <w:r w:rsidRPr="005779A0">
        <w:rPr>
          <w:rFonts w:ascii="Arial" w:hAnsi="Arial" w:cs="Arial"/>
          <w:b/>
        </w:rPr>
        <w:t>CS 440</w:t>
      </w:r>
    </w:p>
    <w:p w14:paraId="07A1A41F" w14:textId="77777777" w:rsidR="001971F7" w:rsidRPr="005779A0" w:rsidRDefault="001971F7" w:rsidP="00CA511C">
      <w:pPr>
        <w:spacing w:before="0"/>
        <w:jc w:val="center"/>
        <w:rPr>
          <w:rFonts w:ascii="Arial" w:hAnsi="Arial" w:cs="Arial"/>
          <w:b/>
        </w:rPr>
      </w:pPr>
      <w:r w:rsidRPr="005779A0">
        <w:rPr>
          <w:rFonts w:ascii="Arial" w:hAnsi="Arial" w:cs="Arial"/>
          <w:b/>
        </w:rPr>
        <w:t>University of Illinois</w:t>
      </w:r>
      <w:r w:rsidR="00C224B4" w:rsidRPr="005779A0">
        <w:rPr>
          <w:rFonts w:ascii="Arial" w:hAnsi="Arial" w:cs="Arial"/>
          <w:b/>
        </w:rPr>
        <w:t xml:space="preserve"> at</w:t>
      </w:r>
      <w:r w:rsidRPr="005779A0">
        <w:rPr>
          <w:rFonts w:ascii="Arial" w:hAnsi="Arial" w:cs="Arial"/>
          <w:b/>
        </w:rPr>
        <w:t xml:space="preserve"> Chicago</w:t>
      </w:r>
    </w:p>
    <w:p w14:paraId="5F21EF6F" w14:textId="77777777" w:rsidR="001971F7" w:rsidRPr="005779A0" w:rsidRDefault="001971F7" w:rsidP="00CA511C">
      <w:pPr>
        <w:spacing w:before="0"/>
        <w:jc w:val="center"/>
        <w:rPr>
          <w:rFonts w:ascii="Arial" w:hAnsi="Arial" w:cs="Arial"/>
          <w:b/>
        </w:rPr>
      </w:pPr>
    </w:p>
    <w:p w14:paraId="33EB5BAD" w14:textId="77777777" w:rsidR="00CA511C" w:rsidRPr="005779A0" w:rsidRDefault="005E0FD6" w:rsidP="00CA511C">
      <w:pPr>
        <w:spacing w:before="0"/>
        <w:jc w:val="center"/>
        <w:rPr>
          <w:rFonts w:ascii="Arial" w:hAnsi="Arial" w:cs="Arial"/>
          <w:b/>
        </w:rPr>
      </w:pPr>
      <w:r w:rsidRPr="005779A0">
        <w:rPr>
          <w:rFonts w:ascii="Arial" w:hAnsi="Arial" w:cs="Arial"/>
          <w:b/>
        </w:rPr>
        <w:t>09/24/2015</w:t>
      </w:r>
    </w:p>
    <w:sdt>
      <w:sdtPr>
        <w:rPr>
          <w:b/>
          <w:bCs/>
        </w:rPr>
        <w:id w:val="648258957"/>
        <w:docPartObj>
          <w:docPartGallery w:val="Table of Contents"/>
          <w:docPartUnique/>
        </w:docPartObj>
      </w:sdtPr>
      <w:sdtEndPr>
        <w:rPr>
          <w:b w:val="0"/>
          <w:bCs w:val="0"/>
        </w:rPr>
      </w:sdtEndPr>
      <w:sdtContent>
        <w:p w14:paraId="6728DA55" w14:textId="77777777" w:rsidR="00F40EDC" w:rsidRPr="005779A0" w:rsidRDefault="00F40EDC" w:rsidP="00081BFC">
          <w:pPr>
            <w:pageBreakBefore/>
            <w:jc w:val="center"/>
            <w:rPr>
              <w:rFonts w:ascii="Arial" w:hAnsi="Arial" w:cs="Arial"/>
            </w:rPr>
          </w:pPr>
          <w:r w:rsidRPr="005779A0">
            <w:rPr>
              <w:rFonts w:ascii="Arial" w:hAnsi="Arial" w:cs="Arial"/>
              <w:b/>
              <w:sz w:val="32"/>
            </w:rPr>
            <w:t>Table of Contents</w:t>
          </w:r>
        </w:p>
        <w:p w14:paraId="254CCA98" w14:textId="77777777" w:rsidR="0028704F" w:rsidRDefault="005C67FC">
          <w:pPr>
            <w:pStyle w:val="TOC3"/>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37056765" w:history="1">
            <w:r w:rsidR="0028704F" w:rsidRPr="008C7617">
              <w:rPr>
                <w:rStyle w:val="Hyperlink"/>
                <w:rFonts w:ascii="Arial" w:hAnsi="Arial" w:cs="Arial"/>
                <w:noProof/>
              </w:rPr>
              <w:t>List of Figures</w:t>
            </w:r>
            <w:r w:rsidR="0028704F">
              <w:rPr>
                <w:noProof/>
                <w:webHidden/>
              </w:rPr>
              <w:tab/>
            </w:r>
            <w:r w:rsidR="0028704F">
              <w:rPr>
                <w:noProof/>
                <w:webHidden/>
              </w:rPr>
              <w:fldChar w:fldCharType="begin"/>
            </w:r>
            <w:r w:rsidR="0028704F">
              <w:rPr>
                <w:noProof/>
                <w:webHidden/>
              </w:rPr>
              <w:instrText xml:space="preserve"> PAGEREF _Toc437056765 \h </w:instrText>
            </w:r>
            <w:r w:rsidR="0028704F">
              <w:rPr>
                <w:noProof/>
                <w:webHidden/>
              </w:rPr>
            </w:r>
            <w:r w:rsidR="0028704F">
              <w:rPr>
                <w:noProof/>
                <w:webHidden/>
              </w:rPr>
              <w:fldChar w:fldCharType="separate"/>
            </w:r>
            <w:r w:rsidR="007F67D2">
              <w:rPr>
                <w:noProof/>
                <w:webHidden/>
              </w:rPr>
              <w:t>7</w:t>
            </w:r>
            <w:r w:rsidR="0028704F">
              <w:rPr>
                <w:noProof/>
                <w:webHidden/>
              </w:rPr>
              <w:fldChar w:fldCharType="end"/>
            </w:r>
          </w:hyperlink>
        </w:p>
        <w:p w14:paraId="0E04E949" w14:textId="77777777" w:rsidR="0028704F" w:rsidRDefault="000D6B22">
          <w:pPr>
            <w:pStyle w:val="TOC1"/>
            <w:tabs>
              <w:tab w:val="left" w:pos="864"/>
              <w:tab w:val="right" w:leader="dot" w:pos="9350"/>
            </w:tabs>
            <w:rPr>
              <w:rFonts w:asciiTheme="minorHAnsi" w:eastAsiaTheme="minorEastAsia" w:hAnsiTheme="minorHAnsi" w:cstheme="minorBidi"/>
              <w:noProof/>
              <w:sz w:val="22"/>
              <w:szCs w:val="22"/>
            </w:rPr>
          </w:pPr>
          <w:hyperlink w:anchor="_Toc437056766" w:history="1">
            <w:r w:rsidR="0028704F" w:rsidRPr="008C7617">
              <w:rPr>
                <w:rStyle w:val="Hyperlink"/>
                <w:rFonts w:ascii="Arial" w:hAnsi="Arial" w:cs="Arial"/>
                <w:noProof/>
              </w:rPr>
              <w:t>I</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Project Description</w:t>
            </w:r>
            <w:r w:rsidR="0028704F">
              <w:rPr>
                <w:noProof/>
                <w:webHidden/>
              </w:rPr>
              <w:tab/>
            </w:r>
            <w:r w:rsidR="0028704F">
              <w:rPr>
                <w:noProof/>
                <w:webHidden/>
              </w:rPr>
              <w:fldChar w:fldCharType="begin"/>
            </w:r>
            <w:r w:rsidR="0028704F">
              <w:rPr>
                <w:noProof/>
                <w:webHidden/>
              </w:rPr>
              <w:instrText xml:space="preserve"> PAGEREF _Toc437056766 \h </w:instrText>
            </w:r>
            <w:r w:rsidR="0028704F">
              <w:rPr>
                <w:noProof/>
                <w:webHidden/>
              </w:rPr>
            </w:r>
            <w:r w:rsidR="0028704F">
              <w:rPr>
                <w:noProof/>
                <w:webHidden/>
              </w:rPr>
              <w:fldChar w:fldCharType="separate"/>
            </w:r>
            <w:r w:rsidR="007F67D2">
              <w:rPr>
                <w:noProof/>
                <w:webHidden/>
              </w:rPr>
              <w:t>9</w:t>
            </w:r>
            <w:r w:rsidR="0028704F">
              <w:rPr>
                <w:noProof/>
                <w:webHidden/>
              </w:rPr>
              <w:fldChar w:fldCharType="end"/>
            </w:r>
          </w:hyperlink>
        </w:p>
        <w:p w14:paraId="6D76549B"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767" w:history="1">
            <w:r w:rsidR="0028704F" w:rsidRPr="008C7617">
              <w:rPr>
                <w:rStyle w:val="Hyperlink"/>
                <w:rFonts w:ascii="Arial" w:hAnsi="Arial" w:cs="Arial"/>
                <w:noProof/>
              </w:rPr>
              <w:t>1</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Project Overview</w:t>
            </w:r>
            <w:r w:rsidR="0028704F">
              <w:rPr>
                <w:noProof/>
                <w:webHidden/>
              </w:rPr>
              <w:tab/>
            </w:r>
            <w:r w:rsidR="0028704F">
              <w:rPr>
                <w:noProof/>
                <w:webHidden/>
              </w:rPr>
              <w:fldChar w:fldCharType="begin"/>
            </w:r>
            <w:r w:rsidR="0028704F">
              <w:rPr>
                <w:noProof/>
                <w:webHidden/>
              </w:rPr>
              <w:instrText xml:space="preserve"> PAGEREF _Toc437056767 \h </w:instrText>
            </w:r>
            <w:r w:rsidR="0028704F">
              <w:rPr>
                <w:noProof/>
                <w:webHidden/>
              </w:rPr>
            </w:r>
            <w:r w:rsidR="0028704F">
              <w:rPr>
                <w:noProof/>
                <w:webHidden/>
              </w:rPr>
              <w:fldChar w:fldCharType="separate"/>
            </w:r>
            <w:r w:rsidR="007F67D2">
              <w:rPr>
                <w:noProof/>
                <w:webHidden/>
              </w:rPr>
              <w:t>9</w:t>
            </w:r>
            <w:r w:rsidR="0028704F">
              <w:rPr>
                <w:noProof/>
                <w:webHidden/>
              </w:rPr>
              <w:fldChar w:fldCharType="end"/>
            </w:r>
          </w:hyperlink>
        </w:p>
        <w:p w14:paraId="6F98BC43"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768" w:history="1">
            <w:r w:rsidR="0028704F" w:rsidRPr="008C7617">
              <w:rPr>
                <w:rStyle w:val="Hyperlink"/>
                <w:rFonts w:ascii="Arial" w:hAnsi="Arial" w:cs="Arial"/>
                <w:noProof/>
              </w:rPr>
              <w:t>2</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The Purpose of the Project</w:t>
            </w:r>
            <w:r w:rsidR="0028704F">
              <w:rPr>
                <w:noProof/>
                <w:webHidden/>
              </w:rPr>
              <w:tab/>
            </w:r>
            <w:r w:rsidR="0028704F">
              <w:rPr>
                <w:noProof/>
                <w:webHidden/>
              </w:rPr>
              <w:fldChar w:fldCharType="begin"/>
            </w:r>
            <w:r w:rsidR="0028704F">
              <w:rPr>
                <w:noProof/>
                <w:webHidden/>
              </w:rPr>
              <w:instrText xml:space="preserve"> PAGEREF _Toc437056768 \h </w:instrText>
            </w:r>
            <w:r w:rsidR="0028704F">
              <w:rPr>
                <w:noProof/>
                <w:webHidden/>
              </w:rPr>
            </w:r>
            <w:r w:rsidR="0028704F">
              <w:rPr>
                <w:noProof/>
                <w:webHidden/>
              </w:rPr>
              <w:fldChar w:fldCharType="separate"/>
            </w:r>
            <w:r w:rsidR="007F67D2">
              <w:rPr>
                <w:noProof/>
                <w:webHidden/>
              </w:rPr>
              <w:t>10</w:t>
            </w:r>
            <w:r w:rsidR="0028704F">
              <w:rPr>
                <w:noProof/>
                <w:webHidden/>
              </w:rPr>
              <w:fldChar w:fldCharType="end"/>
            </w:r>
          </w:hyperlink>
        </w:p>
        <w:p w14:paraId="517B3D37"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769" w:history="1">
            <w:r w:rsidR="0028704F" w:rsidRPr="008C7617">
              <w:rPr>
                <w:rStyle w:val="Hyperlink"/>
                <w:rFonts w:ascii="Arial" w:hAnsi="Arial" w:cs="Arial"/>
                <w:noProof/>
              </w:rPr>
              <w:t>2a</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The User Business or Background of the Project Effort</w:t>
            </w:r>
            <w:r w:rsidR="0028704F">
              <w:rPr>
                <w:noProof/>
                <w:webHidden/>
              </w:rPr>
              <w:tab/>
            </w:r>
            <w:r w:rsidR="0028704F">
              <w:rPr>
                <w:noProof/>
                <w:webHidden/>
              </w:rPr>
              <w:fldChar w:fldCharType="begin"/>
            </w:r>
            <w:r w:rsidR="0028704F">
              <w:rPr>
                <w:noProof/>
                <w:webHidden/>
              </w:rPr>
              <w:instrText xml:space="preserve"> PAGEREF _Toc437056769 \h </w:instrText>
            </w:r>
            <w:r w:rsidR="0028704F">
              <w:rPr>
                <w:noProof/>
                <w:webHidden/>
              </w:rPr>
            </w:r>
            <w:r w:rsidR="0028704F">
              <w:rPr>
                <w:noProof/>
                <w:webHidden/>
              </w:rPr>
              <w:fldChar w:fldCharType="separate"/>
            </w:r>
            <w:r w:rsidR="007F67D2">
              <w:rPr>
                <w:noProof/>
                <w:webHidden/>
              </w:rPr>
              <w:t>10</w:t>
            </w:r>
            <w:r w:rsidR="0028704F">
              <w:rPr>
                <w:noProof/>
                <w:webHidden/>
              </w:rPr>
              <w:fldChar w:fldCharType="end"/>
            </w:r>
          </w:hyperlink>
        </w:p>
        <w:p w14:paraId="7FE84FF4"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771" w:history="1">
            <w:r w:rsidR="0028704F" w:rsidRPr="008C7617">
              <w:rPr>
                <w:rStyle w:val="Hyperlink"/>
                <w:rFonts w:ascii="Arial" w:hAnsi="Arial" w:cs="Arial"/>
                <w:noProof/>
              </w:rPr>
              <w:t>2b</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Goals of the Project</w:t>
            </w:r>
            <w:r w:rsidR="0028704F">
              <w:rPr>
                <w:noProof/>
                <w:webHidden/>
              </w:rPr>
              <w:tab/>
            </w:r>
            <w:r w:rsidR="0028704F">
              <w:rPr>
                <w:noProof/>
                <w:webHidden/>
              </w:rPr>
              <w:fldChar w:fldCharType="begin"/>
            </w:r>
            <w:r w:rsidR="0028704F">
              <w:rPr>
                <w:noProof/>
                <w:webHidden/>
              </w:rPr>
              <w:instrText xml:space="preserve"> PAGEREF _Toc437056771 \h </w:instrText>
            </w:r>
            <w:r w:rsidR="0028704F">
              <w:rPr>
                <w:noProof/>
                <w:webHidden/>
              </w:rPr>
            </w:r>
            <w:r w:rsidR="0028704F">
              <w:rPr>
                <w:noProof/>
                <w:webHidden/>
              </w:rPr>
              <w:fldChar w:fldCharType="separate"/>
            </w:r>
            <w:r w:rsidR="007F67D2">
              <w:rPr>
                <w:noProof/>
                <w:webHidden/>
              </w:rPr>
              <w:t>10</w:t>
            </w:r>
            <w:r w:rsidR="0028704F">
              <w:rPr>
                <w:noProof/>
                <w:webHidden/>
              </w:rPr>
              <w:fldChar w:fldCharType="end"/>
            </w:r>
          </w:hyperlink>
        </w:p>
        <w:p w14:paraId="0E502FD7"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772" w:history="1">
            <w:r w:rsidR="0028704F" w:rsidRPr="008C7617">
              <w:rPr>
                <w:rStyle w:val="Hyperlink"/>
                <w:rFonts w:ascii="Arial" w:hAnsi="Arial" w:cs="Arial"/>
                <w:noProof/>
              </w:rPr>
              <w:t>2c</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Measurement</w:t>
            </w:r>
            <w:r w:rsidR="0028704F">
              <w:rPr>
                <w:noProof/>
                <w:webHidden/>
              </w:rPr>
              <w:tab/>
            </w:r>
            <w:r w:rsidR="0028704F">
              <w:rPr>
                <w:noProof/>
                <w:webHidden/>
              </w:rPr>
              <w:fldChar w:fldCharType="begin"/>
            </w:r>
            <w:r w:rsidR="0028704F">
              <w:rPr>
                <w:noProof/>
                <w:webHidden/>
              </w:rPr>
              <w:instrText xml:space="preserve"> PAGEREF _Toc437056772 \h </w:instrText>
            </w:r>
            <w:r w:rsidR="0028704F">
              <w:rPr>
                <w:noProof/>
                <w:webHidden/>
              </w:rPr>
            </w:r>
            <w:r w:rsidR="0028704F">
              <w:rPr>
                <w:noProof/>
                <w:webHidden/>
              </w:rPr>
              <w:fldChar w:fldCharType="separate"/>
            </w:r>
            <w:r w:rsidR="007F67D2">
              <w:rPr>
                <w:noProof/>
                <w:webHidden/>
              </w:rPr>
              <w:t>11</w:t>
            </w:r>
            <w:r w:rsidR="0028704F">
              <w:rPr>
                <w:noProof/>
                <w:webHidden/>
              </w:rPr>
              <w:fldChar w:fldCharType="end"/>
            </w:r>
          </w:hyperlink>
        </w:p>
        <w:p w14:paraId="354809AC"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773" w:history="1">
            <w:r w:rsidR="0028704F" w:rsidRPr="008C7617">
              <w:rPr>
                <w:rStyle w:val="Hyperlink"/>
                <w:rFonts w:ascii="Arial" w:hAnsi="Arial" w:cs="Arial"/>
                <w:noProof/>
              </w:rPr>
              <w:t>3</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The Scope of the Work</w:t>
            </w:r>
            <w:r w:rsidR="0028704F">
              <w:rPr>
                <w:noProof/>
                <w:webHidden/>
              </w:rPr>
              <w:tab/>
            </w:r>
            <w:r w:rsidR="0028704F">
              <w:rPr>
                <w:noProof/>
                <w:webHidden/>
              </w:rPr>
              <w:fldChar w:fldCharType="begin"/>
            </w:r>
            <w:r w:rsidR="0028704F">
              <w:rPr>
                <w:noProof/>
                <w:webHidden/>
              </w:rPr>
              <w:instrText xml:space="preserve"> PAGEREF _Toc437056773 \h </w:instrText>
            </w:r>
            <w:r w:rsidR="0028704F">
              <w:rPr>
                <w:noProof/>
                <w:webHidden/>
              </w:rPr>
            </w:r>
            <w:r w:rsidR="0028704F">
              <w:rPr>
                <w:noProof/>
                <w:webHidden/>
              </w:rPr>
              <w:fldChar w:fldCharType="separate"/>
            </w:r>
            <w:r w:rsidR="007F67D2">
              <w:rPr>
                <w:noProof/>
                <w:webHidden/>
              </w:rPr>
              <w:t>11</w:t>
            </w:r>
            <w:r w:rsidR="0028704F">
              <w:rPr>
                <w:noProof/>
                <w:webHidden/>
              </w:rPr>
              <w:fldChar w:fldCharType="end"/>
            </w:r>
          </w:hyperlink>
        </w:p>
        <w:p w14:paraId="27A7D8AA"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774" w:history="1">
            <w:r w:rsidR="0028704F" w:rsidRPr="008C7617">
              <w:rPr>
                <w:rStyle w:val="Hyperlink"/>
                <w:rFonts w:ascii="Arial" w:hAnsi="Arial" w:cs="Arial"/>
                <w:noProof/>
              </w:rPr>
              <w:t>3a</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The Current Situation</w:t>
            </w:r>
            <w:r w:rsidR="0028704F">
              <w:rPr>
                <w:noProof/>
                <w:webHidden/>
              </w:rPr>
              <w:tab/>
            </w:r>
            <w:r w:rsidR="0028704F">
              <w:rPr>
                <w:noProof/>
                <w:webHidden/>
              </w:rPr>
              <w:fldChar w:fldCharType="begin"/>
            </w:r>
            <w:r w:rsidR="0028704F">
              <w:rPr>
                <w:noProof/>
                <w:webHidden/>
              </w:rPr>
              <w:instrText xml:space="preserve"> PAGEREF _Toc437056774 \h </w:instrText>
            </w:r>
            <w:r w:rsidR="0028704F">
              <w:rPr>
                <w:noProof/>
                <w:webHidden/>
              </w:rPr>
            </w:r>
            <w:r w:rsidR="0028704F">
              <w:rPr>
                <w:noProof/>
                <w:webHidden/>
              </w:rPr>
              <w:fldChar w:fldCharType="separate"/>
            </w:r>
            <w:r w:rsidR="007F67D2">
              <w:rPr>
                <w:noProof/>
                <w:webHidden/>
              </w:rPr>
              <w:t>11</w:t>
            </w:r>
            <w:r w:rsidR="0028704F">
              <w:rPr>
                <w:noProof/>
                <w:webHidden/>
              </w:rPr>
              <w:fldChar w:fldCharType="end"/>
            </w:r>
          </w:hyperlink>
        </w:p>
        <w:p w14:paraId="6D2FA8AE"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775" w:history="1">
            <w:r w:rsidR="0028704F" w:rsidRPr="008C7617">
              <w:rPr>
                <w:rStyle w:val="Hyperlink"/>
                <w:rFonts w:ascii="Arial" w:hAnsi="Arial" w:cs="Arial"/>
                <w:noProof/>
              </w:rPr>
              <w:t>4</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The Scope of the Product</w:t>
            </w:r>
            <w:r w:rsidR="0028704F">
              <w:rPr>
                <w:noProof/>
                <w:webHidden/>
              </w:rPr>
              <w:tab/>
            </w:r>
            <w:r w:rsidR="0028704F">
              <w:rPr>
                <w:noProof/>
                <w:webHidden/>
              </w:rPr>
              <w:fldChar w:fldCharType="begin"/>
            </w:r>
            <w:r w:rsidR="0028704F">
              <w:rPr>
                <w:noProof/>
                <w:webHidden/>
              </w:rPr>
              <w:instrText xml:space="preserve"> PAGEREF _Toc437056775 \h </w:instrText>
            </w:r>
            <w:r w:rsidR="0028704F">
              <w:rPr>
                <w:noProof/>
                <w:webHidden/>
              </w:rPr>
            </w:r>
            <w:r w:rsidR="0028704F">
              <w:rPr>
                <w:noProof/>
                <w:webHidden/>
              </w:rPr>
              <w:fldChar w:fldCharType="separate"/>
            </w:r>
            <w:r w:rsidR="007F67D2">
              <w:rPr>
                <w:noProof/>
                <w:webHidden/>
              </w:rPr>
              <w:t>11</w:t>
            </w:r>
            <w:r w:rsidR="0028704F">
              <w:rPr>
                <w:noProof/>
                <w:webHidden/>
              </w:rPr>
              <w:fldChar w:fldCharType="end"/>
            </w:r>
          </w:hyperlink>
        </w:p>
        <w:p w14:paraId="5866FA85"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776" w:history="1">
            <w:r w:rsidR="0028704F" w:rsidRPr="008C7617">
              <w:rPr>
                <w:rStyle w:val="Hyperlink"/>
                <w:rFonts w:ascii="Arial" w:hAnsi="Arial" w:cs="Arial"/>
                <w:noProof/>
              </w:rPr>
              <w:t>4a</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Scenario Diagram(s)</w:t>
            </w:r>
            <w:r w:rsidR="0028704F">
              <w:rPr>
                <w:noProof/>
                <w:webHidden/>
              </w:rPr>
              <w:tab/>
            </w:r>
            <w:r w:rsidR="0028704F">
              <w:rPr>
                <w:noProof/>
                <w:webHidden/>
              </w:rPr>
              <w:fldChar w:fldCharType="begin"/>
            </w:r>
            <w:r w:rsidR="0028704F">
              <w:rPr>
                <w:noProof/>
                <w:webHidden/>
              </w:rPr>
              <w:instrText xml:space="preserve"> PAGEREF _Toc437056776 \h </w:instrText>
            </w:r>
            <w:r w:rsidR="0028704F">
              <w:rPr>
                <w:noProof/>
                <w:webHidden/>
              </w:rPr>
            </w:r>
            <w:r w:rsidR="0028704F">
              <w:rPr>
                <w:noProof/>
                <w:webHidden/>
              </w:rPr>
              <w:fldChar w:fldCharType="separate"/>
            </w:r>
            <w:r w:rsidR="007F67D2">
              <w:rPr>
                <w:noProof/>
                <w:webHidden/>
              </w:rPr>
              <w:t>11</w:t>
            </w:r>
            <w:r w:rsidR="0028704F">
              <w:rPr>
                <w:noProof/>
                <w:webHidden/>
              </w:rPr>
              <w:fldChar w:fldCharType="end"/>
            </w:r>
          </w:hyperlink>
        </w:p>
        <w:p w14:paraId="01A59BF5"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777" w:history="1">
            <w:r w:rsidR="0028704F" w:rsidRPr="008C7617">
              <w:rPr>
                <w:rStyle w:val="Hyperlink"/>
                <w:rFonts w:ascii="Arial" w:hAnsi="Arial" w:cs="Arial"/>
                <w:noProof/>
              </w:rPr>
              <w:t>4b</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Product Scenario List</w:t>
            </w:r>
            <w:r w:rsidR="0028704F">
              <w:rPr>
                <w:noProof/>
                <w:webHidden/>
              </w:rPr>
              <w:tab/>
            </w:r>
            <w:r w:rsidR="0028704F">
              <w:rPr>
                <w:noProof/>
                <w:webHidden/>
              </w:rPr>
              <w:fldChar w:fldCharType="begin"/>
            </w:r>
            <w:r w:rsidR="0028704F">
              <w:rPr>
                <w:noProof/>
                <w:webHidden/>
              </w:rPr>
              <w:instrText xml:space="preserve"> PAGEREF _Toc437056777 \h </w:instrText>
            </w:r>
            <w:r w:rsidR="0028704F">
              <w:rPr>
                <w:noProof/>
                <w:webHidden/>
              </w:rPr>
            </w:r>
            <w:r w:rsidR="0028704F">
              <w:rPr>
                <w:noProof/>
                <w:webHidden/>
              </w:rPr>
              <w:fldChar w:fldCharType="separate"/>
            </w:r>
            <w:r w:rsidR="007F67D2">
              <w:rPr>
                <w:noProof/>
                <w:webHidden/>
              </w:rPr>
              <w:t>17</w:t>
            </w:r>
            <w:r w:rsidR="0028704F">
              <w:rPr>
                <w:noProof/>
                <w:webHidden/>
              </w:rPr>
              <w:fldChar w:fldCharType="end"/>
            </w:r>
          </w:hyperlink>
        </w:p>
        <w:p w14:paraId="495CBF19"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778" w:history="1">
            <w:r w:rsidR="0028704F" w:rsidRPr="008C7617">
              <w:rPr>
                <w:rStyle w:val="Hyperlink"/>
                <w:rFonts w:ascii="Arial" w:hAnsi="Arial" w:cs="Arial"/>
                <w:noProof/>
              </w:rPr>
              <w:t>4c</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Individual Product Scenarios</w:t>
            </w:r>
            <w:r w:rsidR="0028704F">
              <w:rPr>
                <w:noProof/>
                <w:webHidden/>
              </w:rPr>
              <w:tab/>
            </w:r>
            <w:r w:rsidR="0028704F">
              <w:rPr>
                <w:noProof/>
                <w:webHidden/>
              </w:rPr>
              <w:fldChar w:fldCharType="begin"/>
            </w:r>
            <w:r w:rsidR="0028704F">
              <w:rPr>
                <w:noProof/>
                <w:webHidden/>
              </w:rPr>
              <w:instrText xml:space="preserve"> PAGEREF _Toc437056778 \h </w:instrText>
            </w:r>
            <w:r w:rsidR="0028704F">
              <w:rPr>
                <w:noProof/>
                <w:webHidden/>
              </w:rPr>
            </w:r>
            <w:r w:rsidR="0028704F">
              <w:rPr>
                <w:noProof/>
                <w:webHidden/>
              </w:rPr>
              <w:fldChar w:fldCharType="separate"/>
            </w:r>
            <w:r w:rsidR="007F67D2">
              <w:rPr>
                <w:noProof/>
                <w:webHidden/>
              </w:rPr>
              <w:t>17</w:t>
            </w:r>
            <w:r w:rsidR="0028704F">
              <w:rPr>
                <w:noProof/>
                <w:webHidden/>
              </w:rPr>
              <w:fldChar w:fldCharType="end"/>
            </w:r>
          </w:hyperlink>
        </w:p>
        <w:p w14:paraId="061C0BA9"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779" w:history="1">
            <w:r w:rsidR="0028704F" w:rsidRPr="008C7617">
              <w:rPr>
                <w:rStyle w:val="Hyperlink"/>
                <w:rFonts w:ascii="Arial" w:hAnsi="Arial" w:cs="Arial"/>
                <w:noProof/>
              </w:rPr>
              <w:t>5</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Stakeholders</w:t>
            </w:r>
            <w:r w:rsidR="0028704F">
              <w:rPr>
                <w:noProof/>
                <w:webHidden/>
              </w:rPr>
              <w:tab/>
            </w:r>
            <w:r w:rsidR="0028704F">
              <w:rPr>
                <w:noProof/>
                <w:webHidden/>
              </w:rPr>
              <w:fldChar w:fldCharType="begin"/>
            </w:r>
            <w:r w:rsidR="0028704F">
              <w:rPr>
                <w:noProof/>
                <w:webHidden/>
              </w:rPr>
              <w:instrText xml:space="preserve"> PAGEREF _Toc437056779 \h </w:instrText>
            </w:r>
            <w:r w:rsidR="0028704F">
              <w:rPr>
                <w:noProof/>
                <w:webHidden/>
              </w:rPr>
            </w:r>
            <w:r w:rsidR="0028704F">
              <w:rPr>
                <w:noProof/>
                <w:webHidden/>
              </w:rPr>
              <w:fldChar w:fldCharType="separate"/>
            </w:r>
            <w:r w:rsidR="007F67D2">
              <w:rPr>
                <w:noProof/>
                <w:webHidden/>
              </w:rPr>
              <w:t>18</w:t>
            </w:r>
            <w:r w:rsidR="0028704F">
              <w:rPr>
                <w:noProof/>
                <w:webHidden/>
              </w:rPr>
              <w:fldChar w:fldCharType="end"/>
            </w:r>
          </w:hyperlink>
        </w:p>
        <w:p w14:paraId="7CF80EB5"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780" w:history="1">
            <w:r w:rsidR="0028704F" w:rsidRPr="008C7617">
              <w:rPr>
                <w:rStyle w:val="Hyperlink"/>
                <w:rFonts w:ascii="Arial" w:hAnsi="Arial" w:cs="Arial"/>
                <w:noProof/>
              </w:rPr>
              <w:t>5a</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The Client</w:t>
            </w:r>
            <w:r w:rsidR="0028704F">
              <w:rPr>
                <w:noProof/>
                <w:webHidden/>
              </w:rPr>
              <w:tab/>
            </w:r>
            <w:r w:rsidR="0028704F">
              <w:rPr>
                <w:noProof/>
                <w:webHidden/>
              </w:rPr>
              <w:fldChar w:fldCharType="begin"/>
            </w:r>
            <w:r w:rsidR="0028704F">
              <w:rPr>
                <w:noProof/>
                <w:webHidden/>
              </w:rPr>
              <w:instrText xml:space="preserve"> PAGEREF _Toc437056780 \h </w:instrText>
            </w:r>
            <w:r w:rsidR="0028704F">
              <w:rPr>
                <w:noProof/>
                <w:webHidden/>
              </w:rPr>
            </w:r>
            <w:r w:rsidR="0028704F">
              <w:rPr>
                <w:noProof/>
                <w:webHidden/>
              </w:rPr>
              <w:fldChar w:fldCharType="separate"/>
            </w:r>
            <w:r w:rsidR="007F67D2">
              <w:rPr>
                <w:noProof/>
                <w:webHidden/>
              </w:rPr>
              <w:t>18</w:t>
            </w:r>
            <w:r w:rsidR="0028704F">
              <w:rPr>
                <w:noProof/>
                <w:webHidden/>
              </w:rPr>
              <w:fldChar w:fldCharType="end"/>
            </w:r>
          </w:hyperlink>
        </w:p>
        <w:p w14:paraId="53593E6C"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781" w:history="1">
            <w:r w:rsidR="0028704F" w:rsidRPr="008C7617">
              <w:rPr>
                <w:rStyle w:val="Hyperlink"/>
                <w:rFonts w:ascii="Arial" w:hAnsi="Arial" w:cs="Arial"/>
                <w:noProof/>
              </w:rPr>
              <w:t>5b</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The Customer</w:t>
            </w:r>
            <w:r w:rsidR="0028704F">
              <w:rPr>
                <w:noProof/>
                <w:webHidden/>
              </w:rPr>
              <w:tab/>
            </w:r>
            <w:r w:rsidR="0028704F">
              <w:rPr>
                <w:noProof/>
                <w:webHidden/>
              </w:rPr>
              <w:fldChar w:fldCharType="begin"/>
            </w:r>
            <w:r w:rsidR="0028704F">
              <w:rPr>
                <w:noProof/>
                <w:webHidden/>
              </w:rPr>
              <w:instrText xml:space="preserve"> PAGEREF _Toc437056781 \h </w:instrText>
            </w:r>
            <w:r w:rsidR="0028704F">
              <w:rPr>
                <w:noProof/>
                <w:webHidden/>
              </w:rPr>
            </w:r>
            <w:r w:rsidR="0028704F">
              <w:rPr>
                <w:noProof/>
                <w:webHidden/>
              </w:rPr>
              <w:fldChar w:fldCharType="separate"/>
            </w:r>
            <w:r w:rsidR="007F67D2">
              <w:rPr>
                <w:noProof/>
                <w:webHidden/>
              </w:rPr>
              <w:t>18</w:t>
            </w:r>
            <w:r w:rsidR="0028704F">
              <w:rPr>
                <w:noProof/>
                <w:webHidden/>
              </w:rPr>
              <w:fldChar w:fldCharType="end"/>
            </w:r>
          </w:hyperlink>
        </w:p>
        <w:p w14:paraId="21BC9B10"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782" w:history="1">
            <w:r w:rsidR="0028704F" w:rsidRPr="008C7617">
              <w:rPr>
                <w:rStyle w:val="Hyperlink"/>
                <w:rFonts w:ascii="Arial" w:hAnsi="Arial" w:cs="Arial"/>
                <w:noProof/>
              </w:rPr>
              <w:t>5c</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Hands-On Users of the Product</w:t>
            </w:r>
            <w:r w:rsidR="0028704F">
              <w:rPr>
                <w:noProof/>
                <w:webHidden/>
              </w:rPr>
              <w:tab/>
            </w:r>
            <w:r w:rsidR="0028704F">
              <w:rPr>
                <w:noProof/>
                <w:webHidden/>
              </w:rPr>
              <w:fldChar w:fldCharType="begin"/>
            </w:r>
            <w:r w:rsidR="0028704F">
              <w:rPr>
                <w:noProof/>
                <w:webHidden/>
              </w:rPr>
              <w:instrText xml:space="preserve"> PAGEREF _Toc437056782 \h </w:instrText>
            </w:r>
            <w:r w:rsidR="0028704F">
              <w:rPr>
                <w:noProof/>
                <w:webHidden/>
              </w:rPr>
            </w:r>
            <w:r w:rsidR="0028704F">
              <w:rPr>
                <w:noProof/>
                <w:webHidden/>
              </w:rPr>
              <w:fldChar w:fldCharType="separate"/>
            </w:r>
            <w:r w:rsidR="007F67D2">
              <w:rPr>
                <w:noProof/>
                <w:webHidden/>
              </w:rPr>
              <w:t>18</w:t>
            </w:r>
            <w:r w:rsidR="0028704F">
              <w:rPr>
                <w:noProof/>
                <w:webHidden/>
              </w:rPr>
              <w:fldChar w:fldCharType="end"/>
            </w:r>
          </w:hyperlink>
        </w:p>
        <w:p w14:paraId="5B9588E1"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783" w:history="1">
            <w:r w:rsidR="0028704F" w:rsidRPr="008C7617">
              <w:rPr>
                <w:rStyle w:val="Hyperlink"/>
                <w:rFonts w:ascii="Arial" w:hAnsi="Arial" w:cs="Arial"/>
                <w:noProof/>
              </w:rPr>
              <w:t>5d</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Priorities Assigned to Users</w:t>
            </w:r>
            <w:r w:rsidR="0028704F">
              <w:rPr>
                <w:noProof/>
                <w:webHidden/>
              </w:rPr>
              <w:tab/>
            </w:r>
            <w:r w:rsidR="0028704F">
              <w:rPr>
                <w:noProof/>
                <w:webHidden/>
              </w:rPr>
              <w:fldChar w:fldCharType="begin"/>
            </w:r>
            <w:r w:rsidR="0028704F">
              <w:rPr>
                <w:noProof/>
                <w:webHidden/>
              </w:rPr>
              <w:instrText xml:space="preserve"> PAGEREF _Toc437056783 \h </w:instrText>
            </w:r>
            <w:r w:rsidR="0028704F">
              <w:rPr>
                <w:noProof/>
                <w:webHidden/>
              </w:rPr>
            </w:r>
            <w:r w:rsidR="0028704F">
              <w:rPr>
                <w:noProof/>
                <w:webHidden/>
              </w:rPr>
              <w:fldChar w:fldCharType="separate"/>
            </w:r>
            <w:r w:rsidR="007F67D2">
              <w:rPr>
                <w:noProof/>
                <w:webHidden/>
              </w:rPr>
              <w:t>19</w:t>
            </w:r>
            <w:r w:rsidR="0028704F">
              <w:rPr>
                <w:noProof/>
                <w:webHidden/>
              </w:rPr>
              <w:fldChar w:fldCharType="end"/>
            </w:r>
          </w:hyperlink>
        </w:p>
        <w:p w14:paraId="12B1184D"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784" w:history="1">
            <w:r w:rsidR="0028704F" w:rsidRPr="008C7617">
              <w:rPr>
                <w:rStyle w:val="Hyperlink"/>
                <w:rFonts w:ascii="Arial" w:hAnsi="Arial" w:cs="Arial"/>
                <w:noProof/>
              </w:rPr>
              <w:t>5e</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User Participation</w:t>
            </w:r>
            <w:r w:rsidR="0028704F">
              <w:rPr>
                <w:noProof/>
                <w:webHidden/>
              </w:rPr>
              <w:tab/>
            </w:r>
            <w:r w:rsidR="0028704F">
              <w:rPr>
                <w:noProof/>
                <w:webHidden/>
              </w:rPr>
              <w:fldChar w:fldCharType="begin"/>
            </w:r>
            <w:r w:rsidR="0028704F">
              <w:rPr>
                <w:noProof/>
                <w:webHidden/>
              </w:rPr>
              <w:instrText xml:space="preserve"> PAGEREF _Toc437056784 \h </w:instrText>
            </w:r>
            <w:r w:rsidR="0028704F">
              <w:rPr>
                <w:noProof/>
                <w:webHidden/>
              </w:rPr>
            </w:r>
            <w:r w:rsidR="0028704F">
              <w:rPr>
                <w:noProof/>
                <w:webHidden/>
              </w:rPr>
              <w:fldChar w:fldCharType="separate"/>
            </w:r>
            <w:r w:rsidR="007F67D2">
              <w:rPr>
                <w:noProof/>
                <w:webHidden/>
              </w:rPr>
              <w:t>19</w:t>
            </w:r>
            <w:r w:rsidR="0028704F">
              <w:rPr>
                <w:noProof/>
                <w:webHidden/>
              </w:rPr>
              <w:fldChar w:fldCharType="end"/>
            </w:r>
          </w:hyperlink>
        </w:p>
        <w:p w14:paraId="2EFDFF6A" w14:textId="77777777" w:rsidR="0028704F" w:rsidRDefault="000D6B22">
          <w:pPr>
            <w:pStyle w:val="TOC3"/>
            <w:tabs>
              <w:tab w:val="left" w:pos="1320"/>
            </w:tabs>
            <w:rPr>
              <w:rFonts w:asciiTheme="minorHAnsi" w:eastAsiaTheme="minorEastAsia" w:hAnsiTheme="minorHAnsi" w:cstheme="minorBidi"/>
              <w:noProof/>
              <w:sz w:val="22"/>
              <w:szCs w:val="22"/>
            </w:rPr>
          </w:pPr>
          <w:hyperlink w:anchor="_Toc437056785" w:history="1">
            <w:r w:rsidR="0028704F" w:rsidRPr="008C7617">
              <w:rPr>
                <w:rStyle w:val="Hyperlink"/>
                <w:rFonts w:ascii="Arial" w:hAnsi="Arial" w:cs="Arial"/>
                <w:noProof/>
              </w:rPr>
              <w:t>5f</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Maintenance Users and Service Technicians</w:t>
            </w:r>
            <w:r w:rsidR="0028704F">
              <w:rPr>
                <w:noProof/>
                <w:webHidden/>
              </w:rPr>
              <w:tab/>
            </w:r>
            <w:r w:rsidR="0028704F">
              <w:rPr>
                <w:noProof/>
                <w:webHidden/>
              </w:rPr>
              <w:fldChar w:fldCharType="begin"/>
            </w:r>
            <w:r w:rsidR="0028704F">
              <w:rPr>
                <w:noProof/>
                <w:webHidden/>
              </w:rPr>
              <w:instrText xml:space="preserve"> PAGEREF _Toc437056785 \h </w:instrText>
            </w:r>
            <w:r w:rsidR="0028704F">
              <w:rPr>
                <w:noProof/>
                <w:webHidden/>
              </w:rPr>
            </w:r>
            <w:r w:rsidR="0028704F">
              <w:rPr>
                <w:noProof/>
                <w:webHidden/>
              </w:rPr>
              <w:fldChar w:fldCharType="separate"/>
            </w:r>
            <w:r w:rsidR="007F67D2">
              <w:rPr>
                <w:noProof/>
                <w:webHidden/>
              </w:rPr>
              <w:t>20</w:t>
            </w:r>
            <w:r w:rsidR="0028704F">
              <w:rPr>
                <w:noProof/>
                <w:webHidden/>
              </w:rPr>
              <w:fldChar w:fldCharType="end"/>
            </w:r>
          </w:hyperlink>
        </w:p>
        <w:p w14:paraId="613C5D3F"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786" w:history="1">
            <w:r w:rsidR="0028704F" w:rsidRPr="008C7617">
              <w:rPr>
                <w:rStyle w:val="Hyperlink"/>
                <w:rFonts w:ascii="Arial" w:hAnsi="Arial" w:cs="Arial"/>
                <w:noProof/>
              </w:rPr>
              <w:t>5g</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Other Stakeholders</w:t>
            </w:r>
            <w:r w:rsidR="0028704F">
              <w:rPr>
                <w:noProof/>
                <w:webHidden/>
              </w:rPr>
              <w:tab/>
            </w:r>
            <w:r w:rsidR="0028704F">
              <w:rPr>
                <w:noProof/>
                <w:webHidden/>
              </w:rPr>
              <w:fldChar w:fldCharType="begin"/>
            </w:r>
            <w:r w:rsidR="0028704F">
              <w:rPr>
                <w:noProof/>
                <w:webHidden/>
              </w:rPr>
              <w:instrText xml:space="preserve"> PAGEREF _Toc437056786 \h </w:instrText>
            </w:r>
            <w:r w:rsidR="0028704F">
              <w:rPr>
                <w:noProof/>
                <w:webHidden/>
              </w:rPr>
            </w:r>
            <w:r w:rsidR="0028704F">
              <w:rPr>
                <w:noProof/>
                <w:webHidden/>
              </w:rPr>
              <w:fldChar w:fldCharType="separate"/>
            </w:r>
            <w:r w:rsidR="007F67D2">
              <w:rPr>
                <w:noProof/>
                <w:webHidden/>
              </w:rPr>
              <w:t>20</w:t>
            </w:r>
            <w:r w:rsidR="0028704F">
              <w:rPr>
                <w:noProof/>
                <w:webHidden/>
              </w:rPr>
              <w:fldChar w:fldCharType="end"/>
            </w:r>
          </w:hyperlink>
        </w:p>
        <w:p w14:paraId="63D22EA0"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787" w:history="1">
            <w:r w:rsidR="0028704F" w:rsidRPr="008C7617">
              <w:rPr>
                <w:rStyle w:val="Hyperlink"/>
                <w:rFonts w:ascii="Arial" w:hAnsi="Arial" w:cs="Arial"/>
                <w:noProof/>
              </w:rPr>
              <w:t>6</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Mandated Constraints</w:t>
            </w:r>
            <w:r w:rsidR="0028704F">
              <w:rPr>
                <w:noProof/>
                <w:webHidden/>
              </w:rPr>
              <w:tab/>
            </w:r>
            <w:r w:rsidR="0028704F">
              <w:rPr>
                <w:noProof/>
                <w:webHidden/>
              </w:rPr>
              <w:fldChar w:fldCharType="begin"/>
            </w:r>
            <w:r w:rsidR="0028704F">
              <w:rPr>
                <w:noProof/>
                <w:webHidden/>
              </w:rPr>
              <w:instrText xml:space="preserve"> PAGEREF _Toc437056787 \h </w:instrText>
            </w:r>
            <w:r w:rsidR="0028704F">
              <w:rPr>
                <w:noProof/>
                <w:webHidden/>
              </w:rPr>
            </w:r>
            <w:r w:rsidR="0028704F">
              <w:rPr>
                <w:noProof/>
                <w:webHidden/>
              </w:rPr>
              <w:fldChar w:fldCharType="separate"/>
            </w:r>
            <w:r w:rsidR="007F67D2">
              <w:rPr>
                <w:noProof/>
                <w:webHidden/>
              </w:rPr>
              <w:t>20</w:t>
            </w:r>
            <w:r w:rsidR="0028704F">
              <w:rPr>
                <w:noProof/>
                <w:webHidden/>
              </w:rPr>
              <w:fldChar w:fldCharType="end"/>
            </w:r>
          </w:hyperlink>
        </w:p>
        <w:p w14:paraId="115389D1"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788" w:history="1">
            <w:r w:rsidR="0028704F" w:rsidRPr="008C7617">
              <w:rPr>
                <w:rStyle w:val="Hyperlink"/>
                <w:rFonts w:ascii="Arial" w:hAnsi="Arial" w:cs="Arial"/>
                <w:noProof/>
              </w:rPr>
              <w:t>6a</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Solution Constraints</w:t>
            </w:r>
            <w:r w:rsidR="0028704F">
              <w:rPr>
                <w:noProof/>
                <w:webHidden/>
              </w:rPr>
              <w:tab/>
            </w:r>
            <w:r w:rsidR="0028704F">
              <w:rPr>
                <w:noProof/>
                <w:webHidden/>
              </w:rPr>
              <w:fldChar w:fldCharType="begin"/>
            </w:r>
            <w:r w:rsidR="0028704F">
              <w:rPr>
                <w:noProof/>
                <w:webHidden/>
              </w:rPr>
              <w:instrText xml:space="preserve"> PAGEREF _Toc437056788 \h </w:instrText>
            </w:r>
            <w:r w:rsidR="0028704F">
              <w:rPr>
                <w:noProof/>
                <w:webHidden/>
              </w:rPr>
            </w:r>
            <w:r w:rsidR="0028704F">
              <w:rPr>
                <w:noProof/>
                <w:webHidden/>
              </w:rPr>
              <w:fldChar w:fldCharType="separate"/>
            </w:r>
            <w:r w:rsidR="007F67D2">
              <w:rPr>
                <w:noProof/>
                <w:webHidden/>
              </w:rPr>
              <w:t>20</w:t>
            </w:r>
            <w:r w:rsidR="0028704F">
              <w:rPr>
                <w:noProof/>
                <w:webHidden/>
              </w:rPr>
              <w:fldChar w:fldCharType="end"/>
            </w:r>
          </w:hyperlink>
        </w:p>
        <w:p w14:paraId="4CDADAA9"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789" w:history="1">
            <w:r w:rsidR="0028704F" w:rsidRPr="008C7617">
              <w:rPr>
                <w:rStyle w:val="Hyperlink"/>
                <w:rFonts w:ascii="Arial" w:hAnsi="Arial" w:cs="Arial"/>
                <w:noProof/>
              </w:rPr>
              <w:t>6b</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Implementation Environment of the Current System</w:t>
            </w:r>
            <w:r w:rsidR="0028704F">
              <w:rPr>
                <w:noProof/>
                <w:webHidden/>
              </w:rPr>
              <w:tab/>
            </w:r>
            <w:r w:rsidR="0028704F">
              <w:rPr>
                <w:noProof/>
                <w:webHidden/>
              </w:rPr>
              <w:fldChar w:fldCharType="begin"/>
            </w:r>
            <w:r w:rsidR="0028704F">
              <w:rPr>
                <w:noProof/>
                <w:webHidden/>
              </w:rPr>
              <w:instrText xml:space="preserve"> PAGEREF _Toc437056789 \h </w:instrText>
            </w:r>
            <w:r w:rsidR="0028704F">
              <w:rPr>
                <w:noProof/>
                <w:webHidden/>
              </w:rPr>
            </w:r>
            <w:r w:rsidR="0028704F">
              <w:rPr>
                <w:noProof/>
                <w:webHidden/>
              </w:rPr>
              <w:fldChar w:fldCharType="separate"/>
            </w:r>
            <w:r w:rsidR="007F67D2">
              <w:rPr>
                <w:noProof/>
                <w:webHidden/>
              </w:rPr>
              <w:t>21</w:t>
            </w:r>
            <w:r w:rsidR="0028704F">
              <w:rPr>
                <w:noProof/>
                <w:webHidden/>
              </w:rPr>
              <w:fldChar w:fldCharType="end"/>
            </w:r>
          </w:hyperlink>
        </w:p>
        <w:p w14:paraId="03036708"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790" w:history="1">
            <w:r w:rsidR="0028704F" w:rsidRPr="008C7617">
              <w:rPr>
                <w:rStyle w:val="Hyperlink"/>
                <w:rFonts w:ascii="Arial" w:hAnsi="Arial" w:cs="Arial"/>
                <w:noProof/>
              </w:rPr>
              <w:t>6c</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Anticipated Workplace Environment</w:t>
            </w:r>
            <w:r w:rsidR="0028704F">
              <w:rPr>
                <w:noProof/>
                <w:webHidden/>
              </w:rPr>
              <w:tab/>
            </w:r>
            <w:r w:rsidR="0028704F">
              <w:rPr>
                <w:noProof/>
                <w:webHidden/>
              </w:rPr>
              <w:fldChar w:fldCharType="begin"/>
            </w:r>
            <w:r w:rsidR="0028704F">
              <w:rPr>
                <w:noProof/>
                <w:webHidden/>
              </w:rPr>
              <w:instrText xml:space="preserve"> PAGEREF _Toc437056790 \h </w:instrText>
            </w:r>
            <w:r w:rsidR="0028704F">
              <w:rPr>
                <w:noProof/>
                <w:webHidden/>
              </w:rPr>
            </w:r>
            <w:r w:rsidR="0028704F">
              <w:rPr>
                <w:noProof/>
                <w:webHidden/>
              </w:rPr>
              <w:fldChar w:fldCharType="separate"/>
            </w:r>
            <w:r w:rsidR="007F67D2">
              <w:rPr>
                <w:noProof/>
                <w:webHidden/>
              </w:rPr>
              <w:t>22</w:t>
            </w:r>
            <w:r w:rsidR="0028704F">
              <w:rPr>
                <w:noProof/>
                <w:webHidden/>
              </w:rPr>
              <w:fldChar w:fldCharType="end"/>
            </w:r>
          </w:hyperlink>
        </w:p>
        <w:p w14:paraId="34944505"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791" w:history="1">
            <w:r w:rsidR="0028704F" w:rsidRPr="008C7617">
              <w:rPr>
                <w:rStyle w:val="Hyperlink"/>
                <w:rFonts w:ascii="Arial" w:hAnsi="Arial" w:cs="Arial"/>
                <w:noProof/>
              </w:rPr>
              <w:t>6d</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Scheduled Constraints</w:t>
            </w:r>
            <w:r w:rsidR="0028704F">
              <w:rPr>
                <w:noProof/>
                <w:webHidden/>
              </w:rPr>
              <w:tab/>
            </w:r>
            <w:r w:rsidR="0028704F">
              <w:rPr>
                <w:noProof/>
                <w:webHidden/>
              </w:rPr>
              <w:fldChar w:fldCharType="begin"/>
            </w:r>
            <w:r w:rsidR="0028704F">
              <w:rPr>
                <w:noProof/>
                <w:webHidden/>
              </w:rPr>
              <w:instrText xml:space="preserve"> PAGEREF _Toc437056791 \h </w:instrText>
            </w:r>
            <w:r w:rsidR="0028704F">
              <w:rPr>
                <w:noProof/>
                <w:webHidden/>
              </w:rPr>
            </w:r>
            <w:r w:rsidR="0028704F">
              <w:rPr>
                <w:noProof/>
                <w:webHidden/>
              </w:rPr>
              <w:fldChar w:fldCharType="separate"/>
            </w:r>
            <w:r w:rsidR="007F67D2">
              <w:rPr>
                <w:noProof/>
                <w:webHidden/>
              </w:rPr>
              <w:t>22</w:t>
            </w:r>
            <w:r w:rsidR="0028704F">
              <w:rPr>
                <w:noProof/>
                <w:webHidden/>
              </w:rPr>
              <w:fldChar w:fldCharType="end"/>
            </w:r>
          </w:hyperlink>
        </w:p>
        <w:p w14:paraId="3728A39E"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792" w:history="1">
            <w:r w:rsidR="0028704F" w:rsidRPr="008C7617">
              <w:rPr>
                <w:rStyle w:val="Hyperlink"/>
                <w:rFonts w:ascii="Arial" w:hAnsi="Arial" w:cs="Arial"/>
                <w:noProof/>
              </w:rPr>
              <w:t>6e</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Budget Constraints</w:t>
            </w:r>
            <w:r w:rsidR="0028704F">
              <w:rPr>
                <w:noProof/>
                <w:webHidden/>
              </w:rPr>
              <w:tab/>
            </w:r>
            <w:r w:rsidR="0028704F">
              <w:rPr>
                <w:noProof/>
                <w:webHidden/>
              </w:rPr>
              <w:fldChar w:fldCharType="begin"/>
            </w:r>
            <w:r w:rsidR="0028704F">
              <w:rPr>
                <w:noProof/>
                <w:webHidden/>
              </w:rPr>
              <w:instrText xml:space="preserve"> PAGEREF _Toc437056792 \h </w:instrText>
            </w:r>
            <w:r w:rsidR="0028704F">
              <w:rPr>
                <w:noProof/>
                <w:webHidden/>
              </w:rPr>
            </w:r>
            <w:r w:rsidR="0028704F">
              <w:rPr>
                <w:noProof/>
                <w:webHidden/>
              </w:rPr>
              <w:fldChar w:fldCharType="separate"/>
            </w:r>
            <w:r w:rsidR="007F67D2">
              <w:rPr>
                <w:noProof/>
                <w:webHidden/>
              </w:rPr>
              <w:t>22</w:t>
            </w:r>
            <w:r w:rsidR="0028704F">
              <w:rPr>
                <w:noProof/>
                <w:webHidden/>
              </w:rPr>
              <w:fldChar w:fldCharType="end"/>
            </w:r>
          </w:hyperlink>
        </w:p>
        <w:p w14:paraId="2D19A3DD"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793" w:history="1">
            <w:r w:rsidR="0028704F" w:rsidRPr="008C7617">
              <w:rPr>
                <w:rStyle w:val="Hyperlink"/>
                <w:rFonts w:ascii="Arial" w:hAnsi="Arial" w:cs="Arial"/>
                <w:noProof/>
              </w:rPr>
              <w:t>7</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Naming Conventions and Definitions</w:t>
            </w:r>
            <w:r w:rsidR="0028704F">
              <w:rPr>
                <w:noProof/>
                <w:webHidden/>
              </w:rPr>
              <w:tab/>
            </w:r>
            <w:r w:rsidR="0028704F">
              <w:rPr>
                <w:noProof/>
                <w:webHidden/>
              </w:rPr>
              <w:fldChar w:fldCharType="begin"/>
            </w:r>
            <w:r w:rsidR="0028704F">
              <w:rPr>
                <w:noProof/>
                <w:webHidden/>
              </w:rPr>
              <w:instrText xml:space="preserve"> PAGEREF _Toc437056793 \h </w:instrText>
            </w:r>
            <w:r w:rsidR="0028704F">
              <w:rPr>
                <w:noProof/>
                <w:webHidden/>
              </w:rPr>
            </w:r>
            <w:r w:rsidR="0028704F">
              <w:rPr>
                <w:noProof/>
                <w:webHidden/>
              </w:rPr>
              <w:fldChar w:fldCharType="separate"/>
            </w:r>
            <w:r w:rsidR="007F67D2">
              <w:rPr>
                <w:noProof/>
                <w:webHidden/>
              </w:rPr>
              <w:t>23</w:t>
            </w:r>
            <w:r w:rsidR="0028704F">
              <w:rPr>
                <w:noProof/>
                <w:webHidden/>
              </w:rPr>
              <w:fldChar w:fldCharType="end"/>
            </w:r>
          </w:hyperlink>
        </w:p>
        <w:p w14:paraId="4BB0295B"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794" w:history="1">
            <w:r w:rsidR="0028704F" w:rsidRPr="008C7617">
              <w:rPr>
                <w:rStyle w:val="Hyperlink"/>
                <w:rFonts w:ascii="Arial" w:hAnsi="Arial" w:cs="Arial"/>
                <w:noProof/>
              </w:rPr>
              <w:t>7a</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Definitions of Key Terms</w:t>
            </w:r>
            <w:r w:rsidR="0028704F">
              <w:rPr>
                <w:noProof/>
                <w:webHidden/>
              </w:rPr>
              <w:tab/>
            </w:r>
            <w:r w:rsidR="0028704F">
              <w:rPr>
                <w:noProof/>
                <w:webHidden/>
              </w:rPr>
              <w:fldChar w:fldCharType="begin"/>
            </w:r>
            <w:r w:rsidR="0028704F">
              <w:rPr>
                <w:noProof/>
                <w:webHidden/>
              </w:rPr>
              <w:instrText xml:space="preserve"> PAGEREF _Toc437056794 \h </w:instrText>
            </w:r>
            <w:r w:rsidR="0028704F">
              <w:rPr>
                <w:noProof/>
                <w:webHidden/>
              </w:rPr>
            </w:r>
            <w:r w:rsidR="0028704F">
              <w:rPr>
                <w:noProof/>
                <w:webHidden/>
              </w:rPr>
              <w:fldChar w:fldCharType="separate"/>
            </w:r>
            <w:r w:rsidR="007F67D2">
              <w:rPr>
                <w:noProof/>
                <w:webHidden/>
              </w:rPr>
              <w:t>23</w:t>
            </w:r>
            <w:r w:rsidR="0028704F">
              <w:rPr>
                <w:noProof/>
                <w:webHidden/>
              </w:rPr>
              <w:fldChar w:fldCharType="end"/>
            </w:r>
          </w:hyperlink>
        </w:p>
        <w:p w14:paraId="402F5A41"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795" w:history="1">
            <w:r w:rsidR="0028704F" w:rsidRPr="008C7617">
              <w:rPr>
                <w:rStyle w:val="Hyperlink"/>
                <w:rFonts w:ascii="Arial" w:hAnsi="Arial" w:cs="Arial"/>
                <w:noProof/>
              </w:rPr>
              <w:t>7b</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Data Dictionary for Any Included Models</w:t>
            </w:r>
            <w:r w:rsidR="0028704F">
              <w:rPr>
                <w:noProof/>
                <w:webHidden/>
              </w:rPr>
              <w:tab/>
            </w:r>
            <w:r w:rsidR="0028704F">
              <w:rPr>
                <w:noProof/>
                <w:webHidden/>
              </w:rPr>
              <w:fldChar w:fldCharType="begin"/>
            </w:r>
            <w:r w:rsidR="0028704F">
              <w:rPr>
                <w:noProof/>
                <w:webHidden/>
              </w:rPr>
              <w:instrText xml:space="preserve"> PAGEREF _Toc437056795 \h </w:instrText>
            </w:r>
            <w:r w:rsidR="0028704F">
              <w:rPr>
                <w:noProof/>
                <w:webHidden/>
              </w:rPr>
            </w:r>
            <w:r w:rsidR="0028704F">
              <w:rPr>
                <w:noProof/>
                <w:webHidden/>
              </w:rPr>
              <w:fldChar w:fldCharType="separate"/>
            </w:r>
            <w:r w:rsidR="007F67D2">
              <w:rPr>
                <w:noProof/>
                <w:webHidden/>
              </w:rPr>
              <w:t>24</w:t>
            </w:r>
            <w:r w:rsidR="0028704F">
              <w:rPr>
                <w:noProof/>
                <w:webHidden/>
              </w:rPr>
              <w:fldChar w:fldCharType="end"/>
            </w:r>
          </w:hyperlink>
        </w:p>
        <w:p w14:paraId="73A6536A"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796" w:history="1">
            <w:r w:rsidR="0028704F" w:rsidRPr="008C7617">
              <w:rPr>
                <w:rStyle w:val="Hyperlink"/>
                <w:rFonts w:ascii="Arial" w:hAnsi="Arial" w:cs="Arial"/>
                <w:noProof/>
              </w:rPr>
              <w:t>8</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Relevant Facts and Assumptions</w:t>
            </w:r>
            <w:r w:rsidR="0028704F">
              <w:rPr>
                <w:noProof/>
                <w:webHidden/>
              </w:rPr>
              <w:tab/>
            </w:r>
            <w:r w:rsidR="0028704F">
              <w:rPr>
                <w:noProof/>
                <w:webHidden/>
              </w:rPr>
              <w:fldChar w:fldCharType="begin"/>
            </w:r>
            <w:r w:rsidR="0028704F">
              <w:rPr>
                <w:noProof/>
                <w:webHidden/>
              </w:rPr>
              <w:instrText xml:space="preserve"> PAGEREF _Toc437056796 \h </w:instrText>
            </w:r>
            <w:r w:rsidR="0028704F">
              <w:rPr>
                <w:noProof/>
                <w:webHidden/>
              </w:rPr>
            </w:r>
            <w:r w:rsidR="0028704F">
              <w:rPr>
                <w:noProof/>
                <w:webHidden/>
              </w:rPr>
              <w:fldChar w:fldCharType="separate"/>
            </w:r>
            <w:r w:rsidR="007F67D2">
              <w:rPr>
                <w:noProof/>
                <w:webHidden/>
              </w:rPr>
              <w:t>27</w:t>
            </w:r>
            <w:r w:rsidR="0028704F">
              <w:rPr>
                <w:noProof/>
                <w:webHidden/>
              </w:rPr>
              <w:fldChar w:fldCharType="end"/>
            </w:r>
          </w:hyperlink>
        </w:p>
        <w:p w14:paraId="4EDB079D"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797" w:history="1">
            <w:r w:rsidR="0028704F" w:rsidRPr="008C7617">
              <w:rPr>
                <w:rStyle w:val="Hyperlink"/>
                <w:rFonts w:ascii="Arial" w:hAnsi="Arial" w:cs="Arial"/>
                <w:noProof/>
              </w:rPr>
              <w:t>8a</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Facts</w:t>
            </w:r>
            <w:r w:rsidR="0028704F">
              <w:rPr>
                <w:noProof/>
                <w:webHidden/>
              </w:rPr>
              <w:tab/>
            </w:r>
            <w:r w:rsidR="0028704F">
              <w:rPr>
                <w:noProof/>
                <w:webHidden/>
              </w:rPr>
              <w:fldChar w:fldCharType="begin"/>
            </w:r>
            <w:r w:rsidR="0028704F">
              <w:rPr>
                <w:noProof/>
                <w:webHidden/>
              </w:rPr>
              <w:instrText xml:space="preserve"> PAGEREF _Toc437056797 \h </w:instrText>
            </w:r>
            <w:r w:rsidR="0028704F">
              <w:rPr>
                <w:noProof/>
                <w:webHidden/>
              </w:rPr>
            </w:r>
            <w:r w:rsidR="0028704F">
              <w:rPr>
                <w:noProof/>
                <w:webHidden/>
              </w:rPr>
              <w:fldChar w:fldCharType="separate"/>
            </w:r>
            <w:r w:rsidR="007F67D2">
              <w:rPr>
                <w:noProof/>
                <w:webHidden/>
              </w:rPr>
              <w:t>27</w:t>
            </w:r>
            <w:r w:rsidR="0028704F">
              <w:rPr>
                <w:noProof/>
                <w:webHidden/>
              </w:rPr>
              <w:fldChar w:fldCharType="end"/>
            </w:r>
          </w:hyperlink>
        </w:p>
        <w:p w14:paraId="43BFE07C"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798" w:history="1">
            <w:r w:rsidR="0028704F" w:rsidRPr="008C7617">
              <w:rPr>
                <w:rStyle w:val="Hyperlink"/>
                <w:rFonts w:ascii="Arial" w:hAnsi="Arial" w:cs="Arial"/>
                <w:noProof/>
              </w:rPr>
              <w:t>8b</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Assumptions</w:t>
            </w:r>
            <w:r w:rsidR="0028704F">
              <w:rPr>
                <w:noProof/>
                <w:webHidden/>
              </w:rPr>
              <w:tab/>
            </w:r>
            <w:r w:rsidR="0028704F">
              <w:rPr>
                <w:noProof/>
                <w:webHidden/>
              </w:rPr>
              <w:fldChar w:fldCharType="begin"/>
            </w:r>
            <w:r w:rsidR="0028704F">
              <w:rPr>
                <w:noProof/>
                <w:webHidden/>
              </w:rPr>
              <w:instrText xml:space="preserve"> PAGEREF _Toc437056798 \h </w:instrText>
            </w:r>
            <w:r w:rsidR="0028704F">
              <w:rPr>
                <w:noProof/>
                <w:webHidden/>
              </w:rPr>
            </w:r>
            <w:r w:rsidR="0028704F">
              <w:rPr>
                <w:noProof/>
                <w:webHidden/>
              </w:rPr>
              <w:fldChar w:fldCharType="separate"/>
            </w:r>
            <w:r w:rsidR="007F67D2">
              <w:rPr>
                <w:noProof/>
                <w:webHidden/>
              </w:rPr>
              <w:t>27</w:t>
            </w:r>
            <w:r w:rsidR="0028704F">
              <w:rPr>
                <w:noProof/>
                <w:webHidden/>
              </w:rPr>
              <w:fldChar w:fldCharType="end"/>
            </w:r>
          </w:hyperlink>
        </w:p>
        <w:p w14:paraId="3313D5B5" w14:textId="77777777" w:rsidR="0028704F" w:rsidRDefault="000D6B22">
          <w:pPr>
            <w:pStyle w:val="TOC1"/>
            <w:tabs>
              <w:tab w:val="right" w:leader="dot" w:pos="9350"/>
            </w:tabs>
            <w:rPr>
              <w:rFonts w:asciiTheme="minorHAnsi" w:eastAsiaTheme="minorEastAsia" w:hAnsiTheme="minorHAnsi" w:cstheme="minorBidi"/>
              <w:noProof/>
              <w:sz w:val="22"/>
              <w:szCs w:val="22"/>
            </w:rPr>
          </w:pPr>
          <w:hyperlink w:anchor="_Toc437056799" w:history="1">
            <w:r w:rsidR="0028704F" w:rsidRPr="008C7617">
              <w:rPr>
                <w:rStyle w:val="Hyperlink"/>
                <w:rFonts w:ascii="Arial" w:hAnsi="Arial" w:cs="Arial"/>
                <w:noProof/>
              </w:rPr>
              <w:t>II   Requirements</w:t>
            </w:r>
            <w:r w:rsidR="0028704F">
              <w:rPr>
                <w:noProof/>
                <w:webHidden/>
              </w:rPr>
              <w:tab/>
            </w:r>
            <w:r w:rsidR="0028704F">
              <w:rPr>
                <w:noProof/>
                <w:webHidden/>
              </w:rPr>
              <w:fldChar w:fldCharType="begin"/>
            </w:r>
            <w:r w:rsidR="0028704F">
              <w:rPr>
                <w:noProof/>
                <w:webHidden/>
              </w:rPr>
              <w:instrText xml:space="preserve"> PAGEREF _Toc437056799 \h </w:instrText>
            </w:r>
            <w:r w:rsidR="0028704F">
              <w:rPr>
                <w:noProof/>
                <w:webHidden/>
              </w:rPr>
            </w:r>
            <w:r w:rsidR="0028704F">
              <w:rPr>
                <w:noProof/>
                <w:webHidden/>
              </w:rPr>
              <w:fldChar w:fldCharType="separate"/>
            </w:r>
            <w:r w:rsidR="007F67D2">
              <w:rPr>
                <w:noProof/>
                <w:webHidden/>
              </w:rPr>
              <w:t>29</w:t>
            </w:r>
            <w:r w:rsidR="0028704F">
              <w:rPr>
                <w:noProof/>
                <w:webHidden/>
              </w:rPr>
              <w:fldChar w:fldCharType="end"/>
            </w:r>
          </w:hyperlink>
        </w:p>
        <w:p w14:paraId="1AFA405F"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00" w:history="1">
            <w:r w:rsidR="0028704F" w:rsidRPr="008C7617">
              <w:rPr>
                <w:rStyle w:val="Hyperlink"/>
                <w:rFonts w:ascii="Arial" w:hAnsi="Arial" w:cs="Arial"/>
                <w:noProof/>
              </w:rPr>
              <w:t>9</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Product Use Cases</w:t>
            </w:r>
            <w:r w:rsidR="0028704F">
              <w:rPr>
                <w:noProof/>
                <w:webHidden/>
              </w:rPr>
              <w:tab/>
            </w:r>
            <w:r w:rsidR="0028704F">
              <w:rPr>
                <w:noProof/>
                <w:webHidden/>
              </w:rPr>
              <w:fldChar w:fldCharType="begin"/>
            </w:r>
            <w:r w:rsidR="0028704F">
              <w:rPr>
                <w:noProof/>
                <w:webHidden/>
              </w:rPr>
              <w:instrText xml:space="preserve"> PAGEREF _Toc437056800 \h </w:instrText>
            </w:r>
            <w:r w:rsidR="0028704F">
              <w:rPr>
                <w:noProof/>
                <w:webHidden/>
              </w:rPr>
            </w:r>
            <w:r w:rsidR="0028704F">
              <w:rPr>
                <w:noProof/>
                <w:webHidden/>
              </w:rPr>
              <w:fldChar w:fldCharType="separate"/>
            </w:r>
            <w:r w:rsidR="007F67D2">
              <w:rPr>
                <w:noProof/>
                <w:webHidden/>
              </w:rPr>
              <w:t>29</w:t>
            </w:r>
            <w:r w:rsidR="0028704F">
              <w:rPr>
                <w:noProof/>
                <w:webHidden/>
              </w:rPr>
              <w:fldChar w:fldCharType="end"/>
            </w:r>
          </w:hyperlink>
        </w:p>
        <w:p w14:paraId="0D843828"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01" w:history="1">
            <w:r w:rsidR="0028704F" w:rsidRPr="008C7617">
              <w:rPr>
                <w:rStyle w:val="Hyperlink"/>
                <w:rFonts w:ascii="Arial" w:hAnsi="Arial" w:cs="Arial"/>
                <w:noProof/>
              </w:rPr>
              <w:t>9a</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Use Case Diagrams</w:t>
            </w:r>
            <w:r w:rsidR="0028704F">
              <w:rPr>
                <w:noProof/>
                <w:webHidden/>
              </w:rPr>
              <w:tab/>
            </w:r>
            <w:r w:rsidR="0028704F">
              <w:rPr>
                <w:noProof/>
                <w:webHidden/>
              </w:rPr>
              <w:fldChar w:fldCharType="begin"/>
            </w:r>
            <w:r w:rsidR="0028704F">
              <w:rPr>
                <w:noProof/>
                <w:webHidden/>
              </w:rPr>
              <w:instrText xml:space="preserve"> PAGEREF _Toc437056801 \h </w:instrText>
            </w:r>
            <w:r w:rsidR="0028704F">
              <w:rPr>
                <w:noProof/>
                <w:webHidden/>
              </w:rPr>
            </w:r>
            <w:r w:rsidR="0028704F">
              <w:rPr>
                <w:noProof/>
                <w:webHidden/>
              </w:rPr>
              <w:fldChar w:fldCharType="separate"/>
            </w:r>
            <w:r w:rsidR="007F67D2">
              <w:rPr>
                <w:noProof/>
                <w:webHidden/>
              </w:rPr>
              <w:t>29</w:t>
            </w:r>
            <w:r w:rsidR="0028704F">
              <w:rPr>
                <w:noProof/>
                <w:webHidden/>
              </w:rPr>
              <w:fldChar w:fldCharType="end"/>
            </w:r>
          </w:hyperlink>
        </w:p>
        <w:p w14:paraId="246B207D"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02" w:history="1">
            <w:r w:rsidR="0028704F" w:rsidRPr="008C7617">
              <w:rPr>
                <w:rStyle w:val="Hyperlink"/>
                <w:rFonts w:ascii="Arial" w:hAnsi="Arial" w:cs="Arial"/>
                <w:noProof/>
              </w:rPr>
              <w:t>9b</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Product Use Case List</w:t>
            </w:r>
            <w:r w:rsidR="0028704F">
              <w:rPr>
                <w:noProof/>
                <w:webHidden/>
              </w:rPr>
              <w:tab/>
            </w:r>
            <w:r w:rsidR="0028704F">
              <w:rPr>
                <w:noProof/>
                <w:webHidden/>
              </w:rPr>
              <w:fldChar w:fldCharType="begin"/>
            </w:r>
            <w:r w:rsidR="0028704F">
              <w:rPr>
                <w:noProof/>
                <w:webHidden/>
              </w:rPr>
              <w:instrText xml:space="preserve"> PAGEREF _Toc437056802 \h </w:instrText>
            </w:r>
            <w:r w:rsidR="0028704F">
              <w:rPr>
                <w:noProof/>
                <w:webHidden/>
              </w:rPr>
            </w:r>
            <w:r w:rsidR="0028704F">
              <w:rPr>
                <w:noProof/>
                <w:webHidden/>
              </w:rPr>
              <w:fldChar w:fldCharType="separate"/>
            </w:r>
            <w:r w:rsidR="007F67D2">
              <w:rPr>
                <w:noProof/>
                <w:webHidden/>
              </w:rPr>
              <w:t>30</w:t>
            </w:r>
            <w:r w:rsidR="0028704F">
              <w:rPr>
                <w:noProof/>
                <w:webHidden/>
              </w:rPr>
              <w:fldChar w:fldCharType="end"/>
            </w:r>
          </w:hyperlink>
        </w:p>
        <w:p w14:paraId="3CCA199A"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03" w:history="1">
            <w:r w:rsidR="0028704F" w:rsidRPr="008C7617">
              <w:rPr>
                <w:rStyle w:val="Hyperlink"/>
                <w:rFonts w:ascii="Arial" w:hAnsi="Arial" w:cs="Arial"/>
                <w:noProof/>
              </w:rPr>
              <w:t>9c</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Individual Product Use Cases</w:t>
            </w:r>
            <w:r w:rsidR="0028704F">
              <w:rPr>
                <w:noProof/>
                <w:webHidden/>
              </w:rPr>
              <w:tab/>
            </w:r>
            <w:r w:rsidR="0028704F">
              <w:rPr>
                <w:noProof/>
                <w:webHidden/>
              </w:rPr>
              <w:fldChar w:fldCharType="begin"/>
            </w:r>
            <w:r w:rsidR="0028704F">
              <w:rPr>
                <w:noProof/>
                <w:webHidden/>
              </w:rPr>
              <w:instrText xml:space="preserve"> PAGEREF _Toc437056803 \h </w:instrText>
            </w:r>
            <w:r w:rsidR="0028704F">
              <w:rPr>
                <w:noProof/>
                <w:webHidden/>
              </w:rPr>
            </w:r>
            <w:r w:rsidR="0028704F">
              <w:rPr>
                <w:noProof/>
                <w:webHidden/>
              </w:rPr>
              <w:fldChar w:fldCharType="separate"/>
            </w:r>
            <w:r w:rsidR="007F67D2">
              <w:rPr>
                <w:noProof/>
                <w:webHidden/>
              </w:rPr>
              <w:t>32</w:t>
            </w:r>
            <w:r w:rsidR="0028704F">
              <w:rPr>
                <w:noProof/>
                <w:webHidden/>
              </w:rPr>
              <w:fldChar w:fldCharType="end"/>
            </w:r>
          </w:hyperlink>
        </w:p>
        <w:p w14:paraId="3044F9A5"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04" w:history="1">
            <w:r w:rsidR="0028704F" w:rsidRPr="008C7617">
              <w:rPr>
                <w:rStyle w:val="Hyperlink"/>
                <w:rFonts w:ascii="Arial" w:hAnsi="Arial" w:cs="Arial"/>
                <w:noProof/>
              </w:rPr>
              <w:t>10</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Functional Requirements</w:t>
            </w:r>
            <w:r w:rsidR="0028704F">
              <w:rPr>
                <w:noProof/>
                <w:webHidden/>
              </w:rPr>
              <w:tab/>
            </w:r>
            <w:r w:rsidR="0028704F">
              <w:rPr>
                <w:noProof/>
                <w:webHidden/>
              </w:rPr>
              <w:fldChar w:fldCharType="begin"/>
            </w:r>
            <w:r w:rsidR="0028704F">
              <w:rPr>
                <w:noProof/>
                <w:webHidden/>
              </w:rPr>
              <w:instrText xml:space="preserve"> PAGEREF _Toc437056804 \h </w:instrText>
            </w:r>
            <w:r w:rsidR="0028704F">
              <w:rPr>
                <w:noProof/>
                <w:webHidden/>
              </w:rPr>
            </w:r>
            <w:r w:rsidR="0028704F">
              <w:rPr>
                <w:noProof/>
                <w:webHidden/>
              </w:rPr>
              <w:fldChar w:fldCharType="separate"/>
            </w:r>
            <w:r w:rsidR="007F67D2">
              <w:rPr>
                <w:noProof/>
                <w:webHidden/>
              </w:rPr>
              <w:t>56</w:t>
            </w:r>
            <w:r w:rsidR="0028704F">
              <w:rPr>
                <w:noProof/>
                <w:webHidden/>
              </w:rPr>
              <w:fldChar w:fldCharType="end"/>
            </w:r>
          </w:hyperlink>
        </w:p>
        <w:p w14:paraId="6129FA78"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05" w:history="1">
            <w:r w:rsidR="0028704F" w:rsidRPr="008C7617">
              <w:rPr>
                <w:rStyle w:val="Hyperlink"/>
                <w:rFonts w:ascii="Arial" w:hAnsi="Arial" w:cs="Arial"/>
                <w:noProof/>
              </w:rPr>
              <w:t>11</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Data Requirements</w:t>
            </w:r>
            <w:r w:rsidR="0028704F">
              <w:rPr>
                <w:noProof/>
                <w:webHidden/>
              </w:rPr>
              <w:tab/>
            </w:r>
            <w:r w:rsidR="0028704F">
              <w:rPr>
                <w:noProof/>
                <w:webHidden/>
              </w:rPr>
              <w:fldChar w:fldCharType="begin"/>
            </w:r>
            <w:r w:rsidR="0028704F">
              <w:rPr>
                <w:noProof/>
                <w:webHidden/>
              </w:rPr>
              <w:instrText xml:space="preserve"> PAGEREF _Toc437056805 \h </w:instrText>
            </w:r>
            <w:r w:rsidR="0028704F">
              <w:rPr>
                <w:noProof/>
                <w:webHidden/>
              </w:rPr>
            </w:r>
            <w:r w:rsidR="0028704F">
              <w:rPr>
                <w:noProof/>
                <w:webHidden/>
              </w:rPr>
              <w:fldChar w:fldCharType="separate"/>
            </w:r>
            <w:r w:rsidR="007F67D2">
              <w:rPr>
                <w:noProof/>
                <w:webHidden/>
              </w:rPr>
              <w:t>62</w:t>
            </w:r>
            <w:r w:rsidR="0028704F">
              <w:rPr>
                <w:noProof/>
                <w:webHidden/>
              </w:rPr>
              <w:fldChar w:fldCharType="end"/>
            </w:r>
          </w:hyperlink>
        </w:p>
        <w:p w14:paraId="227AAB08"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06" w:history="1">
            <w:r w:rsidR="0028704F" w:rsidRPr="008C7617">
              <w:rPr>
                <w:rStyle w:val="Hyperlink"/>
                <w:rFonts w:ascii="Arial" w:hAnsi="Arial" w:cs="Arial"/>
                <w:noProof/>
              </w:rPr>
              <w:t>12</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Performance Requirements</w:t>
            </w:r>
            <w:r w:rsidR="0028704F">
              <w:rPr>
                <w:noProof/>
                <w:webHidden/>
              </w:rPr>
              <w:tab/>
            </w:r>
            <w:r w:rsidR="0028704F">
              <w:rPr>
                <w:noProof/>
                <w:webHidden/>
              </w:rPr>
              <w:fldChar w:fldCharType="begin"/>
            </w:r>
            <w:r w:rsidR="0028704F">
              <w:rPr>
                <w:noProof/>
                <w:webHidden/>
              </w:rPr>
              <w:instrText xml:space="preserve"> PAGEREF _Toc437056806 \h </w:instrText>
            </w:r>
            <w:r w:rsidR="0028704F">
              <w:rPr>
                <w:noProof/>
                <w:webHidden/>
              </w:rPr>
            </w:r>
            <w:r w:rsidR="0028704F">
              <w:rPr>
                <w:noProof/>
                <w:webHidden/>
              </w:rPr>
              <w:fldChar w:fldCharType="separate"/>
            </w:r>
            <w:r w:rsidR="007F67D2">
              <w:rPr>
                <w:noProof/>
                <w:webHidden/>
              </w:rPr>
              <w:t>63</w:t>
            </w:r>
            <w:r w:rsidR="0028704F">
              <w:rPr>
                <w:noProof/>
                <w:webHidden/>
              </w:rPr>
              <w:fldChar w:fldCharType="end"/>
            </w:r>
          </w:hyperlink>
        </w:p>
        <w:p w14:paraId="570018CA"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07" w:history="1">
            <w:r w:rsidR="0028704F" w:rsidRPr="008C7617">
              <w:rPr>
                <w:rStyle w:val="Hyperlink"/>
                <w:rFonts w:ascii="Arial" w:hAnsi="Arial" w:cs="Arial"/>
                <w:noProof/>
              </w:rPr>
              <w:t>12a</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Speed and Latency Requirements</w:t>
            </w:r>
            <w:r w:rsidR="0028704F">
              <w:rPr>
                <w:noProof/>
                <w:webHidden/>
              </w:rPr>
              <w:tab/>
            </w:r>
            <w:r w:rsidR="0028704F">
              <w:rPr>
                <w:noProof/>
                <w:webHidden/>
              </w:rPr>
              <w:fldChar w:fldCharType="begin"/>
            </w:r>
            <w:r w:rsidR="0028704F">
              <w:rPr>
                <w:noProof/>
                <w:webHidden/>
              </w:rPr>
              <w:instrText xml:space="preserve"> PAGEREF _Toc437056807 \h </w:instrText>
            </w:r>
            <w:r w:rsidR="0028704F">
              <w:rPr>
                <w:noProof/>
                <w:webHidden/>
              </w:rPr>
            </w:r>
            <w:r w:rsidR="0028704F">
              <w:rPr>
                <w:noProof/>
                <w:webHidden/>
              </w:rPr>
              <w:fldChar w:fldCharType="separate"/>
            </w:r>
            <w:r w:rsidR="007F67D2">
              <w:rPr>
                <w:noProof/>
                <w:webHidden/>
              </w:rPr>
              <w:t>63</w:t>
            </w:r>
            <w:r w:rsidR="0028704F">
              <w:rPr>
                <w:noProof/>
                <w:webHidden/>
              </w:rPr>
              <w:fldChar w:fldCharType="end"/>
            </w:r>
          </w:hyperlink>
        </w:p>
        <w:p w14:paraId="39C3D0C7"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08" w:history="1">
            <w:r w:rsidR="0028704F" w:rsidRPr="008C7617">
              <w:rPr>
                <w:rStyle w:val="Hyperlink"/>
                <w:rFonts w:ascii="Arial" w:hAnsi="Arial" w:cs="Arial"/>
                <w:noProof/>
              </w:rPr>
              <w:t>12b</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Precision or Accuracy Requirements</w:t>
            </w:r>
            <w:r w:rsidR="0028704F">
              <w:rPr>
                <w:noProof/>
                <w:webHidden/>
              </w:rPr>
              <w:tab/>
            </w:r>
            <w:r w:rsidR="0028704F">
              <w:rPr>
                <w:noProof/>
                <w:webHidden/>
              </w:rPr>
              <w:fldChar w:fldCharType="begin"/>
            </w:r>
            <w:r w:rsidR="0028704F">
              <w:rPr>
                <w:noProof/>
                <w:webHidden/>
              </w:rPr>
              <w:instrText xml:space="preserve"> PAGEREF _Toc437056808 \h </w:instrText>
            </w:r>
            <w:r w:rsidR="0028704F">
              <w:rPr>
                <w:noProof/>
                <w:webHidden/>
              </w:rPr>
            </w:r>
            <w:r w:rsidR="0028704F">
              <w:rPr>
                <w:noProof/>
                <w:webHidden/>
              </w:rPr>
              <w:fldChar w:fldCharType="separate"/>
            </w:r>
            <w:r w:rsidR="007F67D2">
              <w:rPr>
                <w:noProof/>
                <w:webHidden/>
              </w:rPr>
              <w:t>63</w:t>
            </w:r>
            <w:r w:rsidR="0028704F">
              <w:rPr>
                <w:noProof/>
                <w:webHidden/>
              </w:rPr>
              <w:fldChar w:fldCharType="end"/>
            </w:r>
          </w:hyperlink>
        </w:p>
        <w:p w14:paraId="282D4281"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09" w:history="1">
            <w:r w:rsidR="0028704F" w:rsidRPr="008C7617">
              <w:rPr>
                <w:rStyle w:val="Hyperlink"/>
                <w:rFonts w:ascii="Arial" w:hAnsi="Arial" w:cs="Arial"/>
                <w:noProof/>
              </w:rPr>
              <w:t>12c</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Capacity Requirements</w:t>
            </w:r>
            <w:r w:rsidR="0028704F">
              <w:rPr>
                <w:noProof/>
                <w:webHidden/>
              </w:rPr>
              <w:tab/>
            </w:r>
            <w:r w:rsidR="0028704F">
              <w:rPr>
                <w:noProof/>
                <w:webHidden/>
              </w:rPr>
              <w:fldChar w:fldCharType="begin"/>
            </w:r>
            <w:r w:rsidR="0028704F">
              <w:rPr>
                <w:noProof/>
                <w:webHidden/>
              </w:rPr>
              <w:instrText xml:space="preserve"> PAGEREF _Toc437056809 \h </w:instrText>
            </w:r>
            <w:r w:rsidR="0028704F">
              <w:rPr>
                <w:noProof/>
                <w:webHidden/>
              </w:rPr>
            </w:r>
            <w:r w:rsidR="0028704F">
              <w:rPr>
                <w:noProof/>
                <w:webHidden/>
              </w:rPr>
              <w:fldChar w:fldCharType="separate"/>
            </w:r>
            <w:r w:rsidR="007F67D2">
              <w:rPr>
                <w:noProof/>
                <w:webHidden/>
              </w:rPr>
              <w:t>63</w:t>
            </w:r>
            <w:r w:rsidR="0028704F">
              <w:rPr>
                <w:noProof/>
                <w:webHidden/>
              </w:rPr>
              <w:fldChar w:fldCharType="end"/>
            </w:r>
          </w:hyperlink>
        </w:p>
        <w:p w14:paraId="6B5D0B07"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11" w:history="1">
            <w:r w:rsidR="0028704F" w:rsidRPr="008C7617">
              <w:rPr>
                <w:rStyle w:val="Hyperlink"/>
                <w:rFonts w:ascii="Arial" w:hAnsi="Arial" w:cs="Arial"/>
                <w:noProof/>
              </w:rPr>
              <w:t>13</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Dependability Requirements</w:t>
            </w:r>
            <w:r w:rsidR="0028704F">
              <w:rPr>
                <w:noProof/>
                <w:webHidden/>
              </w:rPr>
              <w:tab/>
            </w:r>
            <w:r w:rsidR="0028704F">
              <w:rPr>
                <w:noProof/>
                <w:webHidden/>
              </w:rPr>
              <w:fldChar w:fldCharType="begin"/>
            </w:r>
            <w:r w:rsidR="0028704F">
              <w:rPr>
                <w:noProof/>
                <w:webHidden/>
              </w:rPr>
              <w:instrText xml:space="preserve"> PAGEREF _Toc437056811 \h </w:instrText>
            </w:r>
            <w:r w:rsidR="0028704F">
              <w:rPr>
                <w:noProof/>
                <w:webHidden/>
              </w:rPr>
            </w:r>
            <w:r w:rsidR="0028704F">
              <w:rPr>
                <w:noProof/>
                <w:webHidden/>
              </w:rPr>
              <w:fldChar w:fldCharType="separate"/>
            </w:r>
            <w:r w:rsidR="007F67D2">
              <w:rPr>
                <w:noProof/>
                <w:webHidden/>
              </w:rPr>
              <w:t>64</w:t>
            </w:r>
            <w:r w:rsidR="0028704F">
              <w:rPr>
                <w:noProof/>
                <w:webHidden/>
              </w:rPr>
              <w:fldChar w:fldCharType="end"/>
            </w:r>
          </w:hyperlink>
        </w:p>
        <w:p w14:paraId="6B7D0646"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12" w:history="1">
            <w:r w:rsidR="0028704F" w:rsidRPr="008C7617">
              <w:rPr>
                <w:rStyle w:val="Hyperlink"/>
                <w:rFonts w:ascii="Arial" w:hAnsi="Arial" w:cs="Arial"/>
                <w:noProof/>
              </w:rPr>
              <w:t>13a</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Reliability Requirements</w:t>
            </w:r>
            <w:r w:rsidR="0028704F">
              <w:rPr>
                <w:noProof/>
                <w:webHidden/>
              </w:rPr>
              <w:tab/>
            </w:r>
            <w:r w:rsidR="0028704F">
              <w:rPr>
                <w:noProof/>
                <w:webHidden/>
              </w:rPr>
              <w:fldChar w:fldCharType="begin"/>
            </w:r>
            <w:r w:rsidR="0028704F">
              <w:rPr>
                <w:noProof/>
                <w:webHidden/>
              </w:rPr>
              <w:instrText xml:space="preserve"> PAGEREF _Toc437056812 \h </w:instrText>
            </w:r>
            <w:r w:rsidR="0028704F">
              <w:rPr>
                <w:noProof/>
                <w:webHidden/>
              </w:rPr>
            </w:r>
            <w:r w:rsidR="0028704F">
              <w:rPr>
                <w:noProof/>
                <w:webHidden/>
              </w:rPr>
              <w:fldChar w:fldCharType="separate"/>
            </w:r>
            <w:r w:rsidR="007F67D2">
              <w:rPr>
                <w:noProof/>
                <w:webHidden/>
              </w:rPr>
              <w:t>64</w:t>
            </w:r>
            <w:r w:rsidR="0028704F">
              <w:rPr>
                <w:noProof/>
                <w:webHidden/>
              </w:rPr>
              <w:fldChar w:fldCharType="end"/>
            </w:r>
          </w:hyperlink>
        </w:p>
        <w:p w14:paraId="366699A6"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13" w:history="1">
            <w:r w:rsidR="0028704F" w:rsidRPr="008C7617">
              <w:rPr>
                <w:rStyle w:val="Hyperlink"/>
                <w:rFonts w:ascii="Arial" w:hAnsi="Arial" w:cs="Arial"/>
                <w:noProof/>
              </w:rPr>
              <w:t>13b</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Availability Requirements</w:t>
            </w:r>
            <w:r w:rsidR="0028704F">
              <w:rPr>
                <w:noProof/>
                <w:webHidden/>
              </w:rPr>
              <w:tab/>
            </w:r>
            <w:r w:rsidR="0028704F">
              <w:rPr>
                <w:noProof/>
                <w:webHidden/>
              </w:rPr>
              <w:fldChar w:fldCharType="begin"/>
            </w:r>
            <w:r w:rsidR="0028704F">
              <w:rPr>
                <w:noProof/>
                <w:webHidden/>
              </w:rPr>
              <w:instrText xml:space="preserve"> PAGEREF _Toc437056813 \h </w:instrText>
            </w:r>
            <w:r w:rsidR="0028704F">
              <w:rPr>
                <w:noProof/>
                <w:webHidden/>
              </w:rPr>
            </w:r>
            <w:r w:rsidR="0028704F">
              <w:rPr>
                <w:noProof/>
                <w:webHidden/>
              </w:rPr>
              <w:fldChar w:fldCharType="separate"/>
            </w:r>
            <w:r w:rsidR="007F67D2">
              <w:rPr>
                <w:noProof/>
                <w:webHidden/>
              </w:rPr>
              <w:t>64</w:t>
            </w:r>
            <w:r w:rsidR="0028704F">
              <w:rPr>
                <w:noProof/>
                <w:webHidden/>
              </w:rPr>
              <w:fldChar w:fldCharType="end"/>
            </w:r>
          </w:hyperlink>
        </w:p>
        <w:p w14:paraId="192156A4"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14" w:history="1">
            <w:r w:rsidR="0028704F" w:rsidRPr="008C7617">
              <w:rPr>
                <w:rStyle w:val="Hyperlink"/>
                <w:rFonts w:ascii="Arial" w:hAnsi="Arial" w:cs="Arial"/>
                <w:noProof/>
              </w:rPr>
              <w:t>13c</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Robustness or Fault-Tolerance Requirements</w:t>
            </w:r>
            <w:r w:rsidR="0028704F">
              <w:rPr>
                <w:noProof/>
                <w:webHidden/>
              </w:rPr>
              <w:tab/>
            </w:r>
            <w:r w:rsidR="0028704F">
              <w:rPr>
                <w:noProof/>
                <w:webHidden/>
              </w:rPr>
              <w:fldChar w:fldCharType="begin"/>
            </w:r>
            <w:r w:rsidR="0028704F">
              <w:rPr>
                <w:noProof/>
                <w:webHidden/>
              </w:rPr>
              <w:instrText xml:space="preserve"> PAGEREF _Toc437056814 \h </w:instrText>
            </w:r>
            <w:r w:rsidR="0028704F">
              <w:rPr>
                <w:noProof/>
                <w:webHidden/>
              </w:rPr>
            </w:r>
            <w:r w:rsidR="0028704F">
              <w:rPr>
                <w:noProof/>
                <w:webHidden/>
              </w:rPr>
              <w:fldChar w:fldCharType="separate"/>
            </w:r>
            <w:r w:rsidR="007F67D2">
              <w:rPr>
                <w:noProof/>
                <w:webHidden/>
              </w:rPr>
              <w:t>64</w:t>
            </w:r>
            <w:r w:rsidR="0028704F">
              <w:rPr>
                <w:noProof/>
                <w:webHidden/>
              </w:rPr>
              <w:fldChar w:fldCharType="end"/>
            </w:r>
          </w:hyperlink>
        </w:p>
        <w:p w14:paraId="2F05832F"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15" w:history="1">
            <w:r w:rsidR="0028704F" w:rsidRPr="008C7617">
              <w:rPr>
                <w:rStyle w:val="Hyperlink"/>
                <w:rFonts w:ascii="Arial" w:hAnsi="Arial" w:cs="Arial"/>
                <w:noProof/>
              </w:rPr>
              <w:t>13d</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Safety-Critical Requirements</w:t>
            </w:r>
            <w:r w:rsidR="0028704F">
              <w:rPr>
                <w:noProof/>
                <w:webHidden/>
              </w:rPr>
              <w:tab/>
            </w:r>
            <w:r w:rsidR="0028704F">
              <w:rPr>
                <w:noProof/>
                <w:webHidden/>
              </w:rPr>
              <w:fldChar w:fldCharType="begin"/>
            </w:r>
            <w:r w:rsidR="0028704F">
              <w:rPr>
                <w:noProof/>
                <w:webHidden/>
              </w:rPr>
              <w:instrText xml:space="preserve"> PAGEREF _Toc437056815 \h </w:instrText>
            </w:r>
            <w:r w:rsidR="0028704F">
              <w:rPr>
                <w:noProof/>
                <w:webHidden/>
              </w:rPr>
            </w:r>
            <w:r w:rsidR="0028704F">
              <w:rPr>
                <w:noProof/>
                <w:webHidden/>
              </w:rPr>
              <w:fldChar w:fldCharType="separate"/>
            </w:r>
            <w:r w:rsidR="007F67D2">
              <w:rPr>
                <w:noProof/>
                <w:webHidden/>
              </w:rPr>
              <w:t>64</w:t>
            </w:r>
            <w:r w:rsidR="0028704F">
              <w:rPr>
                <w:noProof/>
                <w:webHidden/>
              </w:rPr>
              <w:fldChar w:fldCharType="end"/>
            </w:r>
          </w:hyperlink>
        </w:p>
        <w:p w14:paraId="01865EFF" w14:textId="77777777" w:rsidR="0028704F" w:rsidRDefault="000D6B22">
          <w:pPr>
            <w:pStyle w:val="TOC2"/>
            <w:tabs>
              <w:tab w:val="right" w:leader="dot" w:pos="9350"/>
            </w:tabs>
            <w:rPr>
              <w:rFonts w:asciiTheme="minorHAnsi" w:eastAsiaTheme="minorEastAsia" w:hAnsiTheme="minorHAnsi" w:cstheme="minorBidi"/>
              <w:noProof/>
              <w:sz w:val="22"/>
              <w:szCs w:val="22"/>
            </w:rPr>
          </w:pPr>
          <w:hyperlink w:anchor="_Toc437056816" w:history="1">
            <w:r w:rsidR="0028704F" w:rsidRPr="008C7617">
              <w:rPr>
                <w:rStyle w:val="Hyperlink"/>
                <w:rFonts w:ascii="Arial" w:hAnsi="Arial" w:cs="Arial"/>
                <w:noProof/>
              </w:rPr>
              <w:t>Maintainability and Supportability Requirements</w:t>
            </w:r>
            <w:r w:rsidR="0028704F">
              <w:rPr>
                <w:noProof/>
                <w:webHidden/>
              </w:rPr>
              <w:tab/>
            </w:r>
            <w:r w:rsidR="0028704F">
              <w:rPr>
                <w:noProof/>
                <w:webHidden/>
              </w:rPr>
              <w:fldChar w:fldCharType="begin"/>
            </w:r>
            <w:r w:rsidR="0028704F">
              <w:rPr>
                <w:noProof/>
                <w:webHidden/>
              </w:rPr>
              <w:instrText xml:space="preserve"> PAGEREF _Toc437056816 \h </w:instrText>
            </w:r>
            <w:r w:rsidR="0028704F">
              <w:rPr>
                <w:noProof/>
                <w:webHidden/>
              </w:rPr>
            </w:r>
            <w:r w:rsidR="0028704F">
              <w:rPr>
                <w:noProof/>
                <w:webHidden/>
              </w:rPr>
              <w:fldChar w:fldCharType="separate"/>
            </w:r>
            <w:r w:rsidR="007F67D2">
              <w:rPr>
                <w:noProof/>
                <w:webHidden/>
              </w:rPr>
              <w:t>65</w:t>
            </w:r>
            <w:r w:rsidR="0028704F">
              <w:rPr>
                <w:noProof/>
                <w:webHidden/>
              </w:rPr>
              <w:fldChar w:fldCharType="end"/>
            </w:r>
          </w:hyperlink>
        </w:p>
        <w:p w14:paraId="1AF7039A"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17" w:history="1">
            <w:r w:rsidR="0028704F" w:rsidRPr="008C7617">
              <w:rPr>
                <w:rStyle w:val="Hyperlink"/>
                <w:rFonts w:ascii="Arial" w:hAnsi="Arial" w:cs="Arial"/>
                <w:noProof/>
              </w:rPr>
              <w:t>13e</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Maintenance Requirements</w:t>
            </w:r>
            <w:r w:rsidR="0028704F">
              <w:rPr>
                <w:noProof/>
                <w:webHidden/>
              </w:rPr>
              <w:tab/>
            </w:r>
            <w:r w:rsidR="0028704F">
              <w:rPr>
                <w:noProof/>
                <w:webHidden/>
              </w:rPr>
              <w:fldChar w:fldCharType="begin"/>
            </w:r>
            <w:r w:rsidR="0028704F">
              <w:rPr>
                <w:noProof/>
                <w:webHidden/>
              </w:rPr>
              <w:instrText xml:space="preserve"> PAGEREF _Toc437056817 \h </w:instrText>
            </w:r>
            <w:r w:rsidR="0028704F">
              <w:rPr>
                <w:noProof/>
                <w:webHidden/>
              </w:rPr>
            </w:r>
            <w:r w:rsidR="0028704F">
              <w:rPr>
                <w:noProof/>
                <w:webHidden/>
              </w:rPr>
              <w:fldChar w:fldCharType="separate"/>
            </w:r>
            <w:r w:rsidR="007F67D2">
              <w:rPr>
                <w:noProof/>
                <w:webHidden/>
              </w:rPr>
              <w:t>65</w:t>
            </w:r>
            <w:r w:rsidR="0028704F">
              <w:rPr>
                <w:noProof/>
                <w:webHidden/>
              </w:rPr>
              <w:fldChar w:fldCharType="end"/>
            </w:r>
          </w:hyperlink>
        </w:p>
        <w:p w14:paraId="1151EFCF"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18" w:history="1">
            <w:r w:rsidR="0028704F" w:rsidRPr="008C7617">
              <w:rPr>
                <w:rStyle w:val="Hyperlink"/>
                <w:rFonts w:ascii="Arial" w:hAnsi="Arial" w:cs="Arial"/>
                <w:noProof/>
              </w:rPr>
              <w:t>13f</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Supportability Requirements</w:t>
            </w:r>
            <w:r w:rsidR="0028704F">
              <w:rPr>
                <w:noProof/>
                <w:webHidden/>
              </w:rPr>
              <w:tab/>
            </w:r>
            <w:r w:rsidR="0028704F">
              <w:rPr>
                <w:noProof/>
                <w:webHidden/>
              </w:rPr>
              <w:fldChar w:fldCharType="begin"/>
            </w:r>
            <w:r w:rsidR="0028704F">
              <w:rPr>
                <w:noProof/>
                <w:webHidden/>
              </w:rPr>
              <w:instrText xml:space="preserve"> PAGEREF _Toc437056818 \h </w:instrText>
            </w:r>
            <w:r w:rsidR="0028704F">
              <w:rPr>
                <w:noProof/>
                <w:webHidden/>
              </w:rPr>
            </w:r>
            <w:r w:rsidR="0028704F">
              <w:rPr>
                <w:noProof/>
                <w:webHidden/>
              </w:rPr>
              <w:fldChar w:fldCharType="separate"/>
            </w:r>
            <w:r w:rsidR="007F67D2">
              <w:rPr>
                <w:noProof/>
                <w:webHidden/>
              </w:rPr>
              <w:t>65</w:t>
            </w:r>
            <w:r w:rsidR="0028704F">
              <w:rPr>
                <w:noProof/>
                <w:webHidden/>
              </w:rPr>
              <w:fldChar w:fldCharType="end"/>
            </w:r>
          </w:hyperlink>
        </w:p>
        <w:p w14:paraId="0F699468"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19" w:history="1">
            <w:r w:rsidR="0028704F" w:rsidRPr="008C7617">
              <w:rPr>
                <w:rStyle w:val="Hyperlink"/>
                <w:rFonts w:ascii="Arial" w:hAnsi="Arial" w:cs="Arial"/>
                <w:noProof/>
              </w:rPr>
              <w:t>13g</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Adaptability Requirements</w:t>
            </w:r>
            <w:r w:rsidR="0028704F">
              <w:rPr>
                <w:noProof/>
                <w:webHidden/>
              </w:rPr>
              <w:tab/>
            </w:r>
            <w:r w:rsidR="0028704F">
              <w:rPr>
                <w:noProof/>
                <w:webHidden/>
              </w:rPr>
              <w:fldChar w:fldCharType="begin"/>
            </w:r>
            <w:r w:rsidR="0028704F">
              <w:rPr>
                <w:noProof/>
                <w:webHidden/>
              </w:rPr>
              <w:instrText xml:space="preserve"> PAGEREF _Toc437056819 \h </w:instrText>
            </w:r>
            <w:r w:rsidR="0028704F">
              <w:rPr>
                <w:noProof/>
                <w:webHidden/>
              </w:rPr>
            </w:r>
            <w:r w:rsidR="0028704F">
              <w:rPr>
                <w:noProof/>
                <w:webHidden/>
              </w:rPr>
              <w:fldChar w:fldCharType="separate"/>
            </w:r>
            <w:r w:rsidR="007F67D2">
              <w:rPr>
                <w:noProof/>
                <w:webHidden/>
              </w:rPr>
              <w:t>65</w:t>
            </w:r>
            <w:r w:rsidR="0028704F">
              <w:rPr>
                <w:noProof/>
                <w:webHidden/>
              </w:rPr>
              <w:fldChar w:fldCharType="end"/>
            </w:r>
          </w:hyperlink>
        </w:p>
        <w:p w14:paraId="606F1E74"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20" w:history="1">
            <w:r w:rsidR="0028704F" w:rsidRPr="008C7617">
              <w:rPr>
                <w:rStyle w:val="Hyperlink"/>
                <w:rFonts w:ascii="Arial" w:hAnsi="Arial" w:cs="Arial"/>
                <w:noProof/>
              </w:rPr>
              <w:t>13h</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Scalability or Extensibility Requirements</w:t>
            </w:r>
            <w:r w:rsidR="0028704F">
              <w:rPr>
                <w:noProof/>
                <w:webHidden/>
              </w:rPr>
              <w:tab/>
            </w:r>
            <w:r w:rsidR="0028704F">
              <w:rPr>
                <w:noProof/>
                <w:webHidden/>
              </w:rPr>
              <w:fldChar w:fldCharType="begin"/>
            </w:r>
            <w:r w:rsidR="0028704F">
              <w:rPr>
                <w:noProof/>
                <w:webHidden/>
              </w:rPr>
              <w:instrText xml:space="preserve"> PAGEREF _Toc437056820 \h </w:instrText>
            </w:r>
            <w:r w:rsidR="0028704F">
              <w:rPr>
                <w:noProof/>
                <w:webHidden/>
              </w:rPr>
            </w:r>
            <w:r w:rsidR="0028704F">
              <w:rPr>
                <w:noProof/>
                <w:webHidden/>
              </w:rPr>
              <w:fldChar w:fldCharType="separate"/>
            </w:r>
            <w:r w:rsidR="007F67D2">
              <w:rPr>
                <w:noProof/>
                <w:webHidden/>
              </w:rPr>
              <w:t>66</w:t>
            </w:r>
            <w:r w:rsidR="0028704F">
              <w:rPr>
                <w:noProof/>
                <w:webHidden/>
              </w:rPr>
              <w:fldChar w:fldCharType="end"/>
            </w:r>
          </w:hyperlink>
        </w:p>
        <w:p w14:paraId="21F020F8"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21" w:history="1">
            <w:r w:rsidR="0028704F" w:rsidRPr="008C7617">
              <w:rPr>
                <w:rStyle w:val="Hyperlink"/>
                <w:rFonts w:ascii="Arial" w:hAnsi="Arial" w:cs="Arial"/>
                <w:noProof/>
              </w:rPr>
              <w:t>13i</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Longevity Requirements</w:t>
            </w:r>
            <w:r w:rsidR="0028704F">
              <w:rPr>
                <w:noProof/>
                <w:webHidden/>
              </w:rPr>
              <w:tab/>
            </w:r>
            <w:r w:rsidR="0028704F">
              <w:rPr>
                <w:noProof/>
                <w:webHidden/>
              </w:rPr>
              <w:fldChar w:fldCharType="begin"/>
            </w:r>
            <w:r w:rsidR="0028704F">
              <w:rPr>
                <w:noProof/>
                <w:webHidden/>
              </w:rPr>
              <w:instrText xml:space="preserve"> PAGEREF _Toc437056821 \h </w:instrText>
            </w:r>
            <w:r w:rsidR="0028704F">
              <w:rPr>
                <w:noProof/>
                <w:webHidden/>
              </w:rPr>
            </w:r>
            <w:r w:rsidR="0028704F">
              <w:rPr>
                <w:noProof/>
                <w:webHidden/>
              </w:rPr>
              <w:fldChar w:fldCharType="separate"/>
            </w:r>
            <w:r w:rsidR="007F67D2">
              <w:rPr>
                <w:noProof/>
                <w:webHidden/>
              </w:rPr>
              <w:t>66</w:t>
            </w:r>
            <w:r w:rsidR="0028704F">
              <w:rPr>
                <w:noProof/>
                <w:webHidden/>
              </w:rPr>
              <w:fldChar w:fldCharType="end"/>
            </w:r>
          </w:hyperlink>
        </w:p>
        <w:p w14:paraId="142D9D91"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22" w:history="1">
            <w:r w:rsidR="0028704F" w:rsidRPr="008C7617">
              <w:rPr>
                <w:rStyle w:val="Hyperlink"/>
                <w:rFonts w:ascii="Arial" w:hAnsi="Arial" w:cs="Arial"/>
                <w:noProof/>
              </w:rPr>
              <w:t>14</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Security Requirements</w:t>
            </w:r>
            <w:r w:rsidR="0028704F">
              <w:rPr>
                <w:noProof/>
                <w:webHidden/>
              </w:rPr>
              <w:tab/>
            </w:r>
            <w:r w:rsidR="0028704F">
              <w:rPr>
                <w:noProof/>
                <w:webHidden/>
              </w:rPr>
              <w:fldChar w:fldCharType="begin"/>
            </w:r>
            <w:r w:rsidR="0028704F">
              <w:rPr>
                <w:noProof/>
                <w:webHidden/>
              </w:rPr>
              <w:instrText xml:space="preserve"> PAGEREF _Toc437056822 \h </w:instrText>
            </w:r>
            <w:r w:rsidR="0028704F">
              <w:rPr>
                <w:noProof/>
                <w:webHidden/>
              </w:rPr>
            </w:r>
            <w:r w:rsidR="0028704F">
              <w:rPr>
                <w:noProof/>
                <w:webHidden/>
              </w:rPr>
              <w:fldChar w:fldCharType="separate"/>
            </w:r>
            <w:r w:rsidR="007F67D2">
              <w:rPr>
                <w:noProof/>
                <w:webHidden/>
              </w:rPr>
              <w:t>66</w:t>
            </w:r>
            <w:r w:rsidR="0028704F">
              <w:rPr>
                <w:noProof/>
                <w:webHidden/>
              </w:rPr>
              <w:fldChar w:fldCharType="end"/>
            </w:r>
          </w:hyperlink>
        </w:p>
        <w:p w14:paraId="3502847D"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23" w:history="1">
            <w:r w:rsidR="0028704F" w:rsidRPr="008C7617">
              <w:rPr>
                <w:rStyle w:val="Hyperlink"/>
                <w:rFonts w:ascii="Arial" w:hAnsi="Arial" w:cs="Arial"/>
                <w:noProof/>
              </w:rPr>
              <w:t>14a</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Access Requirements</w:t>
            </w:r>
            <w:r w:rsidR="0028704F">
              <w:rPr>
                <w:noProof/>
                <w:webHidden/>
              </w:rPr>
              <w:tab/>
            </w:r>
            <w:r w:rsidR="0028704F">
              <w:rPr>
                <w:noProof/>
                <w:webHidden/>
              </w:rPr>
              <w:fldChar w:fldCharType="begin"/>
            </w:r>
            <w:r w:rsidR="0028704F">
              <w:rPr>
                <w:noProof/>
                <w:webHidden/>
              </w:rPr>
              <w:instrText xml:space="preserve"> PAGEREF _Toc437056823 \h </w:instrText>
            </w:r>
            <w:r w:rsidR="0028704F">
              <w:rPr>
                <w:noProof/>
                <w:webHidden/>
              </w:rPr>
            </w:r>
            <w:r w:rsidR="0028704F">
              <w:rPr>
                <w:noProof/>
                <w:webHidden/>
              </w:rPr>
              <w:fldChar w:fldCharType="separate"/>
            </w:r>
            <w:r w:rsidR="007F67D2">
              <w:rPr>
                <w:noProof/>
                <w:webHidden/>
              </w:rPr>
              <w:t>66</w:t>
            </w:r>
            <w:r w:rsidR="0028704F">
              <w:rPr>
                <w:noProof/>
                <w:webHidden/>
              </w:rPr>
              <w:fldChar w:fldCharType="end"/>
            </w:r>
          </w:hyperlink>
        </w:p>
        <w:p w14:paraId="3CA18DD2"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24" w:history="1">
            <w:r w:rsidR="0028704F" w:rsidRPr="008C7617">
              <w:rPr>
                <w:rStyle w:val="Hyperlink"/>
                <w:rFonts w:ascii="Arial" w:hAnsi="Arial" w:cs="Arial"/>
                <w:noProof/>
              </w:rPr>
              <w:t>14b</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Integrity Requirements</w:t>
            </w:r>
            <w:r w:rsidR="0028704F">
              <w:rPr>
                <w:noProof/>
                <w:webHidden/>
              </w:rPr>
              <w:tab/>
            </w:r>
            <w:r w:rsidR="0028704F">
              <w:rPr>
                <w:noProof/>
                <w:webHidden/>
              </w:rPr>
              <w:fldChar w:fldCharType="begin"/>
            </w:r>
            <w:r w:rsidR="0028704F">
              <w:rPr>
                <w:noProof/>
                <w:webHidden/>
              </w:rPr>
              <w:instrText xml:space="preserve"> PAGEREF _Toc437056824 \h </w:instrText>
            </w:r>
            <w:r w:rsidR="0028704F">
              <w:rPr>
                <w:noProof/>
                <w:webHidden/>
              </w:rPr>
            </w:r>
            <w:r w:rsidR="0028704F">
              <w:rPr>
                <w:noProof/>
                <w:webHidden/>
              </w:rPr>
              <w:fldChar w:fldCharType="separate"/>
            </w:r>
            <w:r w:rsidR="007F67D2">
              <w:rPr>
                <w:noProof/>
                <w:webHidden/>
              </w:rPr>
              <w:t>66</w:t>
            </w:r>
            <w:r w:rsidR="0028704F">
              <w:rPr>
                <w:noProof/>
                <w:webHidden/>
              </w:rPr>
              <w:fldChar w:fldCharType="end"/>
            </w:r>
          </w:hyperlink>
        </w:p>
        <w:p w14:paraId="1CCA8609"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25" w:history="1">
            <w:r w:rsidR="0028704F" w:rsidRPr="008C7617">
              <w:rPr>
                <w:rStyle w:val="Hyperlink"/>
                <w:rFonts w:ascii="Arial" w:hAnsi="Arial" w:cs="Arial"/>
                <w:noProof/>
              </w:rPr>
              <w:t>14c</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Privacy Requirements</w:t>
            </w:r>
            <w:r w:rsidR="0028704F">
              <w:rPr>
                <w:noProof/>
                <w:webHidden/>
              </w:rPr>
              <w:tab/>
            </w:r>
            <w:r w:rsidR="0028704F">
              <w:rPr>
                <w:noProof/>
                <w:webHidden/>
              </w:rPr>
              <w:fldChar w:fldCharType="begin"/>
            </w:r>
            <w:r w:rsidR="0028704F">
              <w:rPr>
                <w:noProof/>
                <w:webHidden/>
              </w:rPr>
              <w:instrText xml:space="preserve"> PAGEREF _Toc437056825 \h </w:instrText>
            </w:r>
            <w:r w:rsidR="0028704F">
              <w:rPr>
                <w:noProof/>
                <w:webHidden/>
              </w:rPr>
            </w:r>
            <w:r w:rsidR="0028704F">
              <w:rPr>
                <w:noProof/>
                <w:webHidden/>
              </w:rPr>
              <w:fldChar w:fldCharType="separate"/>
            </w:r>
            <w:r w:rsidR="007F67D2">
              <w:rPr>
                <w:noProof/>
                <w:webHidden/>
              </w:rPr>
              <w:t>67</w:t>
            </w:r>
            <w:r w:rsidR="0028704F">
              <w:rPr>
                <w:noProof/>
                <w:webHidden/>
              </w:rPr>
              <w:fldChar w:fldCharType="end"/>
            </w:r>
          </w:hyperlink>
        </w:p>
        <w:p w14:paraId="2084CB75"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26" w:history="1">
            <w:r w:rsidR="0028704F" w:rsidRPr="008C7617">
              <w:rPr>
                <w:rStyle w:val="Hyperlink"/>
                <w:rFonts w:ascii="Arial" w:hAnsi="Arial" w:cs="Arial"/>
                <w:noProof/>
              </w:rPr>
              <w:t>15</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Usability and Humanity Requirements</w:t>
            </w:r>
            <w:r w:rsidR="0028704F">
              <w:rPr>
                <w:noProof/>
                <w:webHidden/>
              </w:rPr>
              <w:tab/>
            </w:r>
            <w:r w:rsidR="0028704F">
              <w:rPr>
                <w:noProof/>
                <w:webHidden/>
              </w:rPr>
              <w:fldChar w:fldCharType="begin"/>
            </w:r>
            <w:r w:rsidR="0028704F">
              <w:rPr>
                <w:noProof/>
                <w:webHidden/>
              </w:rPr>
              <w:instrText xml:space="preserve"> PAGEREF _Toc437056826 \h </w:instrText>
            </w:r>
            <w:r w:rsidR="0028704F">
              <w:rPr>
                <w:noProof/>
                <w:webHidden/>
              </w:rPr>
            </w:r>
            <w:r w:rsidR="0028704F">
              <w:rPr>
                <w:noProof/>
                <w:webHidden/>
              </w:rPr>
              <w:fldChar w:fldCharType="separate"/>
            </w:r>
            <w:r w:rsidR="007F67D2">
              <w:rPr>
                <w:noProof/>
                <w:webHidden/>
              </w:rPr>
              <w:t>67</w:t>
            </w:r>
            <w:r w:rsidR="0028704F">
              <w:rPr>
                <w:noProof/>
                <w:webHidden/>
              </w:rPr>
              <w:fldChar w:fldCharType="end"/>
            </w:r>
          </w:hyperlink>
        </w:p>
        <w:p w14:paraId="217E0639"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27" w:history="1">
            <w:r w:rsidR="0028704F" w:rsidRPr="008C7617">
              <w:rPr>
                <w:rStyle w:val="Hyperlink"/>
                <w:rFonts w:ascii="Arial" w:hAnsi="Arial" w:cs="Arial"/>
                <w:noProof/>
              </w:rPr>
              <w:t>15a</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Ease of Use Requirements</w:t>
            </w:r>
            <w:r w:rsidR="0028704F">
              <w:rPr>
                <w:noProof/>
                <w:webHidden/>
              </w:rPr>
              <w:tab/>
            </w:r>
            <w:r w:rsidR="0028704F">
              <w:rPr>
                <w:noProof/>
                <w:webHidden/>
              </w:rPr>
              <w:fldChar w:fldCharType="begin"/>
            </w:r>
            <w:r w:rsidR="0028704F">
              <w:rPr>
                <w:noProof/>
                <w:webHidden/>
              </w:rPr>
              <w:instrText xml:space="preserve"> PAGEREF _Toc437056827 \h </w:instrText>
            </w:r>
            <w:r w:rsidR="0028704F">
              <w:rPr>
                <w:noProof/>
                <w:webHidden/>
              </w:rPr>
            </w:r>
            <w:r w:rsidR="0028704F">
              <w:rPr>
                <w:noProof/>
                <w:webHidden/>
              </w:rPr>
              <w:fldChar w:fldCharType="separate"/>
            </w:r>
            <w:r w:rsidR="007F67D2">
              <w:rPr>
                <w:noProof/>
                <w:webHidden/>
              </w:rPr>
              <w:t>67</w:t>
            </w:r>
            <w:r w:rsidR="0028704F">
              <w:rPr>
                <w:noProof/>
                <w:webHidden/>
              </w:rPr>
              <w:fldChar w:fldCharType="end"/>
            </w:r>
          </w:hyperlink>
        </w:p>
        <w:p w14:paraId="7AC16D74"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28" w:history="1">
            <w:r w:rsidR="0028704F" w:rsidRPr="008C7617">
              <w:rPr>
                <w:rStyle w:val="Hyperlink"/>
                <w:rFonts w:ascii="Arial" w:hAnsi="Arial" w:cs="Arial"/>
                <w:noProof/>
              </w:rPr>
              <w:t>15b</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Personalization and Internationalization Requirements</w:t>
            </w:r>
            <w:r w:rsidR="0028704F">
              <w:rPr>
                <w:noProof/>
                <w:webHidden/>
              </w:rPr>
              <w:tab/>
            </w:r>
            <w:r w:rsidR="0028704F">
              <w:rPr>
                <w:noProof/>
                <w:webHidden/>
              </w:rPr>
              <w:fldChar w:fldCharType="begin"/>
            </w:r>
            <w:r w:rsidR="0028704F">
              <w:rPr>
                <w:noProof/>
                <w:webHidden/>
              </w:rPr>
              <w:instrText xml:space="preserve"> PAGEREF _Toc437056828 \h </w:instrText>
            </w:r>
            <w:r w:rsidR="0028704F">
              <w:rPr>
                <w:noProof/>
                <w:webHidden/>
              </w:rPr>
            </w:r>
            <w:r w:rsidR="0028704F">
              <w:rPr>
                <w:noProof/>
                <w:webHidden/>
              </w:rPr>
              <w:fldChar w:fldCharType="separate"/>
            </w:r>
            <w:r w:rsidR="007F67D2">
              <w:rPr>
                <w:noProof/>
                <w:webHidden/>
              </w:rPr>
              <w:t>67</w:t>
            </w:r>
            <w:r w:rsidR="0028704F">
              <w:rPr>
                <w:noProof/>
                <w:webHidden/>
              </w:rPr>
              <w:fldChar w:fldCharType="end"/>
            </w:r>
          </w:hyperlink>
        </w:p>
        <w:p w14:paraId="6990F68C"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29" w:history="1">
            <w:r w:rsidR="0028704F" w:rsidRPr="008C7617">
              <w:rPr>
                <w:rStyle w:val="Hyperlink"/>
                <w:rFonts w:ascii="Arial" w:hAnsi="Arial" w:cs="Arial"/>
                <w:noProof/>
              </w:rPr>
              <w:t>15c</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Learning Requirements</w:t>
            </w:r>
            <w:r w:rsidR="0028704F">
              <w:rPr>
                <w:noProof/>
                <w:webHidden/>
              </w:rPr>
              <w:tab/>
            </w:r>
            <w:r w:rsidR="0028704F">
              <w:rPr>
                <w:noProof/>
                <w:webHidden/>
              </w:rPr>
              <w:fldChar w:fldCharType="begin"/>
            </w:r>
            <w:r w:rsidR="0028704F">
              <w:rPr>
                <w:noProof/>
                <w:webHidden/>
              </w:rPr>
              <w:instrText xml:space="preserve"> PAGEREF _Toc437056829 \h </w:instrText>
            </w:r>
            <w:r w:rsidR="0028704F">
              <w:rPr>
                <w:noProof/>
                <w:webHidden/>
              </w:rPr>
            </w:r>
            <w:r w:rsidR="0028704F">
              <w:rPr>
                <w:noProof/>
                <w:webHidden/>
              </w:rPr>
              <w:fldChar w:fldCharType="separate"/>
            </w:r>
            <w:r w:rsidR="007F67D2">
              <w:rPr>
                <w:noProof/>
                <w:webHidden/>
              </w:rPr>
              <w:t>68</w:t>
            </w:r>
            <w:r w:rsidR="0028704F">
              <w:rPr>
                <w:noProof/>
                <w:webHidden/>
              </w:rPr>
              <w:fldChar w:fldCharType="end"/>
            </w:r>
          </w:hyperlink>
        </w:p>
        <w:p w14:paraId="794F38FD"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30" w:history="1">
            <w:r w:rsidR="0028704F" w:rsidRPr="008C7617">
              <w:rPr>
                <w:rStyle w:val="Hyperlink"/>
                <w:rFonts w:ascii="Arial" w:hAnsi="Arial" w:cs="Arial"/>
                <w:noProof/>
              </w:rPr>
              <w:t>15d</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Understandability and Politeness Requirements</w:t>
            </w:r>
            <w:r w:rsidR="0028704F">
              <w:rPr>
                <w:noProof/>
                <w:webHidden/>
              </w:rPr>
              <w:tab/>
            </w:r>
            <w:r w:rsidR="0028704F">
              <w:rPr>
                <w:noProof/>
                <w:webHidden/>
              </w:rPr>
              <w:fldChar w:fldCharType="begin"/>
            </w:r>
            <w:r w:rsidR="0028704F">
              <w:rPr>
                <w:noProof/>
                <w:webHidden/>
              </w:rPr>
              <w:instrText xml:space="preserve"> PAGEREF _Toc437056830 \h </w:instrText>
            </w:r>
            <w:r w:rsidR="0028704F">
              <w:rPr>
                <w:noProof/>
                <w:webHidden/>
              </w:rPr>
            </w:r>
            <w:r w:rsidR="0028704F">
              <w:rPr>
                <w:noProof/>
                <w:webHidden/>
              </w:rPr>
              <w:fldChar w:fldCharType="separate"/>
            </w:r>
            <w:r w:rsidR="007F67D2">
              <w:rPr>
                <w:noProof/>
                <w:webHidden/>
              </w:rPr>
              <w:t>68</w:t>
            </w:r>
            <w:r w:rsidR="0028704F">
              <w:rPr>
                <w:noProof/>
                <w:webHidden/>
              </w:rPr>
              <w:fldChar w:fldCharType="end"/>
            </w:r>
          </w:hyperlink>
        </w:p>
        <w:p w14:paraId="6F4A43D5"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31" w:history="1">
            <w:r w:rsidR="0028704F" w:rsidRPr="008C7617">
              <w:rPr>
                <w:rStyle w:val="Hyperlink"/>
                <w:rFonts w:ascii="Arial" w:hAnsi="Arial" w:cs="Arial"/>
                <w:noProof/>
              </w:rPr>
              <w:t>15e</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Accessibility Requirements</w:t>
            </w:r>
            <w:r w:rsidR="0028704F">
              <w:rPr>
                <w:noProof/>
                <w:webHidden/>
              </w:rPr>
              <w:tab/>
            </w:r>
            <w:r w:rsidR="0028704F">
              <w:rPr>
                <w:noProof/>
                <w:webHidden/>
              </w:rPr>
              <w:fldChar w:fldCharType="begin"/>
            </w:r>
            <w:r w:rsidR="0028704F">
              <w:rPr>
                <w:noProof/>
                <w:webHidden/>
              </w:rPr>
              <w:instrText xml:space="preserve"> PAGEREF _Toc437056831 \h </w:instrText>
            </w:r>
            <w:r w:rsidR="0028704F">
              <w:rPr>
                <w:noProof/>
                <w:webHidden/>
              </w:rPr>
            </w:r>
            <w:r w:rsidR="0028704F">
              <w:rPr>
                <w:noProof/>
                <w:webHidden/>
              </w:rPr>
              <w:fldChar w:fldCharType="separate"/>
            </w:r>
            <w:r w:rsidR="007F67D2">
              <w:rPr>
                <w:noProof/>
                <w:webHidden/>
              </w:rPr>
              <w:t>68</w:t>
            </w:r>
            <w:r w:rsidR="0028704F">
              <w:rPr>
                <w:noProof/>
                <w:webHidden/>
              </w:rPr>
              <w:fldChar w:fldCharType="end"/>
            </w:r>
          </w:hyperlink>
        </w:p>
        <w:p w14:paraId="0F194163"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32" w:history="1">
            <w:r w:rsidR="0028704F" w:rsidRPr="008C7617">
              <w:rPr>
                <w:rStyle w:val="Hyperlink"/>
                <w:rFonts w:ascii="Arial" w:hAnsi="Arial" w:cs="Arial"/>
                <w:noProof/>
              </w:rPr>
              <w:t>15f</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User Documentation Requirements</w:t>
            </w:r>
            <w:r w:rsidR="0028704F">
              <w:rPr>
                <w:noProof/>
                <w:webHidden/>
              </w:rPr>
              <w:tab/>
            </w:r>
            <w:r w:rsidR="0028704F">
              <w:rPr>
                <w:noProof/>
                <w:webHidden/>
              </w:rPr>
              <w:fldChar w:fldCharType="begin"/>
            </w:r>
            <w:r w:rsidR="0028704F">
              <w:rPr>
                <w:noProof/>
                <w:webHidden/>
              </w:rPr>
              <w:instrText xml:space="preserve"> PAGEREF _Toc437056832 \h </w:instrText>
            </w:r>
            <w:r w:rsidR="0028704F">
              <w:rPr>
                <w:noProof/>
                <w:webHidden/>
              </w:rPr>
            </w:r>
            <w:r w:rsidR="0028704F">
              <w:rPr>
                <w:noProof/>
                <w:webHidden/>
              </w:rPr>
              <w:fldChar w:fldCharType="separate"/>
            </w:r>
            <w:r w:rsidR="007F67D2">
              <w:rPr>
                <w:noProof/>
                <w:webHidden/>
              </w:rPr>
              <w:t>69</w:t>
            </w:r>
            <w:r w:rsidR="0028704F">
              <w:rPr>
                <w:noProof/>
                <w:webHidden/>
              </w:rPr>
              <w:fldChar w:fldCharType="end"/>
            </w:r>
          </w:hyperlink>
        </w:p>
        <w:p w14:paraId="56EE21F2"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33" w:history="1">
            <w:r w:rsidR="0028704F" w:rsidRPr="008C7617">
              <w:rPr>
                <w:rStyle w:val="Hyperlink"/>
                <w:rFonts w:ascii="Arial" w:hAnsi="Arial" w:cs="Arial"/>
                <w:noProof/>
              </w:rPr>
              <w:t>15g</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Training Requirements</w:t>
            </w:r>
            <w:r w:rsidR="0028704F">
              <w:rPr>
                <w:noProof/>
                <w:webHidden/>
              </w:rPr>
              <w:tab/>
            </w:r>
            <w:r w:rsidR="0028704F">
              <w:rPr>
                <w:noProof/>
                <w:webHidden/>
              </w:rPr>
              <w:fldChar w:fldCharType="begin"/>
            </w:r>
            <w:r w:rsidR="0028704F">
              <w:rPr>
                <w:noProof/>
                <w:webHidden/>
              </w:rPr>
              <w:instrText xml:space="preserve"> PAGEREF _Toc437056833 \h </w:instrText>
            </w:r>
            <w:r w:rsidR="0028704F">
              <w:rPr>
                <w:noProof/>
                <w:webHidden/>
              </w:rPr>
            </w:r>
            <w:r w:rsidR="0028704F">
              <w:rPr>
                <w:noProof/>
                <w:webHidden/>
              </w:rPr>
              <w:fldChar w:fldCharType="separate"/>
            </w:r>
            <w:r w:rsidR="007F67D2">
              <w:rPr>
                <w:noProof/>
                <w:webHidden/>
              </w:rPr>
              <w:t>69</w:t>
            </w:r>
            <w:r w:rsidR="0028704F">
              <w:rPr>
                <w:noProof/>
                <w:webHidden/>
              </w:rPr>
              <w:fldChar w:fldCharType="end"/>
            </w:r>
          </w:hyperlink>
        </w:p>
        <w:p w14:paraId="0899167C"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34" w:history="1">
            <w:r w:rsidR="0028704F" w:rsidRPr="008C7617">
              <w:rPr>
                <w:rStyle w:val="Hyperlink"/>
                <w:rFonts w:ascii="Arial" w:hAnsi="Arial" w:cs="Arial"/>
                <w:noProof/>
              </w:rPr>
              <w:t>16</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Look and Feel Requirements</w:t>
            </w:r>
            <w:r w:rsidR="0028704F">
              <w:rPr>
                <w:noProof/>
                <w:webHidden/>
              </w:rPr>
              <w:tab/>
            </w:r>
            <w:r w:rsidR="0028704F">
              <w:rPr>
                <w:noProof/>
                <w:webHidden/>
              </w:rPr>
              <w:fldChar w:fldCharType="begin"/>
            </w:r>
            <w:r w:rsidR="0028704F">
              <w:rPr>
                <w:noProof/>
                <w:webHidden/>
              </w:rPr>
              <w:instrText xml:space="preserve"> PAGEREF _Toc437056834 \h </w:instrText>
            </w:r>
            <w:r w:rsidR="0028704F">
              <w:rPr>
                <w:noProof/>
                <w:webHidden/>
              </w:rPr>
            </w:r>
            <w:r w:rsidR="0028704F">
              <w:rPr>
                <w:noProof/>
                <w:webHidden/>
              </w:rPr>
              <w:fldChar w:fldCharType="separate"/>
            </w:r>
            <w:r w:rsidR="007F67D2">
              <w:rPr>
                <w:noProof/>
                <w:webHidden/>
              </w:rPr>
              <w:t>69</w:t>
            </w:r>
            <w:r w:rsidR="0028704F">
              <w:rPr>
                <w:noProof/>
                <w:webHidden/>
              </w:rPr>
              <w:fldChar w:fldCharType="end"/>
            </w:r>
          </w:hyperlink>
        </w:p>
        <w:p w14:paraId="74005727"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35" w:history="1">
            <w:r w:rsidR="0028704F" w:rsidRPr="008C7617">
              <w:rPr>
                <w:rStyle w:val="Hyperlink"/>
                <w:rFonts w:ascii="Arial" w:hAnsi="Arial" w:cs="Arial"/>
                <w:noProof/>
              </w:rPr>
              <w:t>16a</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Appearance Requirements</w:t>
            </w:r>
            <w:r w:rsidR="0028704F">
              <w:rPr>
                <w:noProof/>
                <w:webHidden/>
              </w:rPr>
              <w:tab/>
            </w:r>
            <w:r w:rsidR="0028704F">
              <w:rPr>
                <w:noProof/>
                <w:webHidden/>
              </w:rPr>
              <w:fldChar w:fldCharType="begin"/>
            </w:r>
            <w:r w:rsidR="0028704F">
              <w:rPr>
                <w:noProof/>
                <w:webHidden/>
              </w:rPr>
              <w:instrText xml:space="preserve"> PAGEREF _Toc437056835 \h </w:instrText>
            </w:r>
            <w:r w:rsidR="0028704F">
              <w:rPr>
                <w:noProof/>
                <w:webHidden/>
              </w:rPr>
            </w:r>
            <w:r w:rsidR="0028704F">
              <w:rPr>
                <w:noProof/>
                <w:webHidden/>
              </w:rPr>
              <w:fldChar w:fldCharType="separate"/>
            </w:r>
            <w:r w:rsidR="007F67D2">
              <w:rPr>
                <w:noProof/>
                <w:webHidden/>
              </w:rPr>
              <w:t>69</w:t>
            </w:r>
            <w:r w:rsidR="0028704F">
              <w:rPr>
                <w:noProof/>
                <w:webHidden/>
              </w:rPr>
              <w:fldChar w:fldCharType="end"/>
            </w:r>
          </w:hyperlink>
        </w:p>
        <w:p w14:paraId="4C1C77A4"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36" w:history="1">
            <w:r w:rsidR="0028704F" w:rsidRPr="008C7617">
              <w:rPr>
                <w:rStyle w:val="Hyperlink"/>
                <w:rFonts w:ascii="Arial" w:hAnsi="Arial" w:cs="Arial"/>
                <w:noProof/>
              </w:rPr>
              <w:t>16b</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Style Requirements</w:t>
            </w:r>
            <w:r w:rsidR="0028704F">
              <w:rPr>
                <w:noProof/>
                <w:webHidden/>
              </w:rPr>
              <w:tab/>
            </w:r>
            <w:r w:rsidR="0028704F">
              <w:rPr>
                <w:noProof/>
                <w:webHidden/>
              </w:rPr>
              <w:fldChar w:fldCharType="begin"/>
            </w:r>
            <w:r w:rsidR="0028704F">
              <w:rPr>
                <w:noProof/>
                <w:webHidden/>
              </w:rPr>
              <w:instrText xml:space="preserve"> PAGEREF _Toc437056836 \h </w:instrText>
            </w:r>
            <w:r w:rsidR="0028704F">
              <w:rPr>
                <w:noProof/>
                <w:webHidden/>
              </w:rPr>
            </w:r>
            <w:r w:rsidR="0028704F">
              <w:rPr>
                <w:noProof/>
                <w:webHidden/>
              </w:rPr>
              <w:fldChar w:fldCharType="separate"/>
            </w:r>
            <w:r w:rsidR="007F67D2">
              <w:rPr>
                <w:noProof/>
                <w:webHidden/>
              </w:rPr>
              <w:t>70</w:t>
            </w:r>
            <w:r w:rsidR="0028704F">
              <w:rPr>
                <w:noProof/>
                <w:webHidden/>
              </w:rPr>
              <w:fldChar w:fldCharType="end"/>
            </w:r>
          </w:hyperlink>
        </w:p>
        <w:p w14:paraId="7B26ADCF"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37" w:history="1">
            <w:r w:rsidR="0028704F" w:rsidRPr="008C7617">
              <w:rPr>
                <w:rStyle w:val="Hyperlink"/>
                <w:rFonts w:ascii="Arial" w:hAnsi="Arial" w:cs="Arial"/>
                <w:noProof/>
              </w:rPr>
              <w:t>17</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Operational and Environmental Requirements</w:t>
            </w:r>
            <w:r w:rsidR="0028704F">
              <w:rPr>
                <w:noProof/>
                <w:webHidden/>
              </w:rPr>
              <w:tab/>
            </w:r>
            <w:r w:rsidR="0028704F">
              <w:rPr>
                <w:noProof/>
                <w:webHidden/>
              </w:rPr>
              <w:fldChar w:fldCharType="begin"/>
            </w:r>
            <w:r w:rsidR="0028704F">
              <w:rPr>
                <w:noProof/>
                <w:webHidden/>
              </w:rPr>
              <w:instrText xml:space="preserve"> PAGEREF _Toc437056837 \h </w:instrText>
            </w:r>
            <w:r w:rsidR="0028704F">
              <w:rPr>
                <w:noProof/>
                <w:webHidden/>
              </w:rPr>
            </w:r>
            <w:r w:rsidR="0028704F">
              <w:rPr>
                <w:noProof/>
                <w:webHidden/>
              </w:rPr>
              <w:fldChar w:fldCharType="separate"/>
            </w:r>
            <w:r w:rsidR="007F67D2">
              <w:rPr>
                <w:noProof/>
                <w:webHidden/>
              </w:rPr>
              <w:t>70</w:t>
            </w:r>
            <w:r w:rsidR="0028704F">
              <w:rPr>
                <w:noProof/>
                <w:webHidden/>
              </w:rPr>
              <w:fldChar w:fldCharType="end"/>
            </w:r>
          </w:hyperlink>
        </w:p>
        <w:p w14:paraId="15E6D93C"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38" w:history="1">
            <w:r w:rsidR="0028704F" w:rsidRPr="008C7617">
              <w:rPr>
                <w:rStyle w:val="Hyperlink"/>
                <w:rFonts w:ascii="Arial" w:hAnsi="Arial" w:cs="Arial"/>
                <w:noProof/>
              </w:rPr>
              <w:t>17a</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Expected Physical Environment</w:t>
            </w:r>
            <w:r w:rsidR="0028704F">
              <w:rPr>
                <w:noProof/>
                <w:webHidden/>
              </w:rPr>
              <w:tab/>
            </w:r>
            <w:r w:rsidR="0028704F">
              <w:rPr>
                <w:noProof/>
                <w:webHidden/>
              </w:rPr>
              <w:fldChar w:fldCharType="begin"/>
            </w:r>
            <w:r w:rsidR="0028704F">
              <w:rPr>
                <w:noProof/>
                <w:webHidden/>
              </w:rPr>
              <w:instrText xml:space="preserve"> PAGEREF _Toc437056838 \h </w:instrText>
            </w:r>
            <w:r w:rsidR="0028704F">
              <w:rPr>
                <w:noProof/>
                <w:webHidden/>
              </w:rPr>
            </w:r>
            <w:r w:rsidR="0028704F">
              <w:rPr>
                <w:noProof/>
                <w:webHidden/>
              </w:rPr>
              <w:fldChar w:fldCharType="separate"/>
            </w:r>
            <w:r w:rsidR="007F67D2">
              <w:rPr>
                <w:noProof/>
                <w:webHidden/>
              </w:rPr>
              <w:t>70</w:t>
            </w:r>
            <w:r w:rsidR="0028704F">
              <w:rPr>
                <w:noProof/>
                <w:webHidden/>
              </w:rPr>
              <w:fldChar w:fldCharType="end"/>
            </w:r>
          </w:hyperlink>
        </w:p>
        <w:p w14:paraId="5428902A"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39" w:history="1">
            <w:r w:rsidR="0028704F" w:rsidRPr="008C7617">
              <w:rPr>
                <w:rStyle w:val="Hyperlink"/>
                <w:rFonts w:ascii="Arial" w:hAnsi="Arial" w:cs="Arial"/>
                <w:noProof/>
              </w:rPr>
              <w:t>17b</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Requirements for Interfacing with Adjacent Systems</w:t>
            </w:r>
            <w:r w:rsidR="0028704F">
              <w:rPr>
                <w:noProof/>
                <w:webHidden/>
              </w:rPr>
              <w:tab/>
            </w:r>
            <w:r w:rsidR="0028704F">
              <w:rPr>
                <w:noProof/>
                <w:webHidden/>
              </w:rPr>
              <w:fldChar w:fldCharType="begin"/>
            </w:r>
            <w:r w:rsidR="0028704F">
              <w:rPr>
                <w:noProof/>
                <w:webHidden/>
              </w:rPr>
              <w:instrText xml:space="preserve"> PAGEREF _Toc437056839 \h </w:instrText>
            </w:r>
            <w:r w:rsidR="0028704F">
              <w:rPr>
                <w:noProof/>
                <w:webHidden/>
              </w:rPr>
            </w:r>
            <w:r w:rsidR="0028704F">
              <w:rPr>
                <w:noProof/>
                <w:webHidden/>
              </w:rPr>
              <w:fldChar w:fldCharType="separate"/>
            </w:r>
            <w:r w:rsidR="007F67D2">
              <w:rPr>
                <w:noProof/>
                <w:webHidden/>
              </w:rPr>
              <w:t>70</w:t>
            </w:r>
            <w:r w:rsidR="0028704F">
              <w:rPr>
                <w:noProof/>
                <w:webHidden/>
              </w:rPr>
              <w:fldChar w:fldCharType="end"/>
            </w:r>
          </w:hyperlink>
        </w:p>
        <w:p w14:paraId="332F6C08"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40" w:history="1">
            <w:r w:rsidR="0028704F" w:rsidRPr="008C7617">
              <w:rPr>
                <w:rStyle w:val="Hyperlink"/>
                <w:rFonts w:ascii="Arial" w:hAnsi="Arial" w:cs="Arial"/>
                <w:noProof/>
              </w:rPr>
              <w:t>17c</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Productization Requirements</w:t>
            </w:r>
            <w:r w:rsidR="0028704F">
              <w:rPr>
                <w:noProof/>
                <w:webHidden/>
              </w:rPr>
              <w:tab/>
            </w:r>
            <w:r w:rsidR="0028704F">
              <w:rPr>
                <w:noProof/>
                <w:webHidden/>
              </w:rPr>
              <w:fldChar w:fldCharType="begin"/>
            </w:r>
            <w:r w:rsidR="0028704F">
              <w:rPr>
                <w:noProof/>
                <w:webHidden/>
              </w:rPr>
              <w:instrText xml:space="preserve"> PAGEREF _Toc437056840 \h </w:instrText>
            </w:r>
            <w:r w:rsidR="0028704F">
              <w:rPr>
                <w:noProof/>
                <w:webHidden/>
              </w:rPr>
            </w:r>
            <w:r w:rsidR="0028704F">
              <w:rPr>
                <w:noProof/>
                <w:webHidden/>
              </w:rPr>
              <w:fldChar w:fldCharType="separate"/>
            </w:r>
            <w:r w:rsidR="007F67D2">
              <w:rPr>
                <w:noProof/>
                <w:webHidden/>
              </w:rPr>
              <w:t>70</w:t>
            </w:r>
            <w:r w:rsidR="0028704F">
              <w:rPr>
                <w:noProof/>
                <w:webHidden/>
              </w:rPr>
              <w:fldChar w:fldCharType="end"/>
            </w:r>
          </w:hyperlink>
        </w:p>
        <w:p w14:paraId="3D504167"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41" w:history="1">
            <w:r w:rsidR="0028704F" w:rsidRPr="008C7617">
              <w:rPr>
                <w:rStyle w:val="Hyperlink"/>
                <w:rFonts w:ascii="Arial" w:hAnsi="Arial" w:cs="Arial"/>
                <w:noProof/>
              </w:rPr>
              <w:t>17d</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Release Requirements</w:t>
            </w:r>
            <w:r w:rsidR="0028704F">
              <w:rPr>
                <w:noProof/>
                <w:webHidden/>
              </w:rPr>
              <w:tab/>
            </w:r>
            <w:r w:rsidR="0028704F">
              <w:rPr>
                <w:noProof/>
                <w:webHidden/>
              </w:rPr>
              <w:fldChar w:fldCharType="begin"/>
            </w:r>
            <w:r w:rsidR="0028704F">
              <w:rPr>
                <w:noProof/>
                <w:webHidden/>
              </w:rPr>
              <w:instrText xml:space="preserve"> PAGEREF _Toc437056841 \h </w:instrText>
            </w:r>
            <w:r w:rsidR="0028704F">
              <w:rPr>
                <w:noProof/>
                <w:webHidden/>
              </w:rPr>
            </w:r>
            <w:r w:rsidR="0028704F">
              <w:rPr>
                <w:noProof/>
                <w:webHidden/>
              </w:rPr>
              <w:fldChar w:fldCharType="separate"/>
            </w:r>
            <w:r w:rsidR="007F67D2">
              <w:rPr>
                <w:noProof/>
                <w:webHidden/>
              </w:rPr>
              <w:t>71</w:t>
            </w:r>
            <w:r w:rsidR="0028704F">
              <w:rPr>
                <w:noProof/>
                <w:webHidden/>
              </w:rPr>
              <w:fldChar w:fldCharType="end"/>
            </w:r>
          </w:hyperlink>
        </w:p>
        <w:p w14:paraId="4AE9E5BB"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42" w:history="1">
            <w:r w:rsidR="0028704F" w:rsidRPr="008C7617">
              <w:rPr>
                <w:rStyle w:val="Hyperlink"/>
                <w:rFonts w:ascii="Arial" w:hAnsi="Arial" w:cs="Arial"/>
                <w:noProof/>
              </w:rPr>
              <w:t>18</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Cultural and Political Requirements</w:t>
            </w:r>
            <w:r w:rsidR="0028704F">
              <w:rPr>
                <w:noProof/>
                <w:webHidden/>
              </w:rPr>
              <w:tab/>
            </w:r>
            <w:r w:rsidR="0028704F">
              <w:rPr>
                <w:noProof/>
                <w:webHidden/>
              </w:rPr>
              <w:fldChar w:fldCharType="begin"/>
            </w:r>
            <w:r w:rsidR="0028704F">
              <w:rPr>
                <w:noProof/>
                <w:webHidden/>
              </w:rPr>
              <w:instrText xml:space="preserve"> PAGEREF _Toc437056842 \h </w:instrText>
            </w:r>
            <w:r w:rsidR="0028704F">
              <w:rPr>
                <w:noProof/>
                <w:webHidden/>
              </w:rPr>
            </w:r>
            <w:r w:rsidR="0028704F">
              <w:rPr>
                <w:noProof/>
                <w:webHidden/>
              </w:rPr>
              <w:fldChar w:fldCharType="separate"/>
            </w:r>
            <w:r w:rsidR="007F67D2">
              <w:rPr>
                <w:noProof/>
                <w:webHidden/>
              </w:rPr>
              <w:t>71</w:t>
            </w:r>
            <w:r w:rsidR="0028704F">
              <w:rPr>
                <w:noProof/>
                <w:webHidden/>
              </w:rPr>
              <w:fldChar w:fldCharType="end"/>
            </w:r>
          </w:hyperlink>
        </w:p>
        <w:p w14:paraId="0A1F248F"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43" w:history="1">
            <w:r w:rsidR="0028704F" w:rsidRPr="008C7617">
              <w:rPr>
                <w:rStyle w:val="Hyperlink"/>
                <w:rFonts w:ascii="Arial" w:hAnsi="Arial" w:cs="Arial"/>
                <w:noProof/>
              </w:rPr>
              <w:t>18a</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Cultural Requirements</w:t>
            </w:r>
            <w:r w:rsidR="0028704F">
              <w:rPr>
                <w:noProof/>
                <w:webHidden/>
              </w:rPr>
              <w:tab/>
            </w:r>
            <w:r w:rsidR="0028704F">
              <w:rPr>
                <w:noProof/>
                <w:webHidden/>
              </w:rPr>
              <w:fldChar w:fldCharType="begin"/>
            </w:r>
            <w:r w:rsidR="0028704F">
              <w:rPr>
                <w:noProof/>
                <w:webHidden/>
              </w:rPr>
              <w:instrText xml:space="preserve"> PAGEREF _Toc437056843 \h </w:instrText>
            </w:r>
            <w:r w:rsidR="0028704F">
              <w:rPr>
                <w:noProof/>
                <w:webHidden/>
              </w:rPr>
            </w:r>
            <w:r w:rsidR="0028704F">
              <w:rPr>
                <w:noProof/>
                <w:webHidden/>
              </w:rPr>
              <w:fldChar w:fldCharType="separate"/>
            </w:r>
            <w:r w:rsidR="007F67D2">
              <w:rPr>
                <w:noProof/>
                <w:webHidden/>
              </w:rPr>
              <w:t>71</w:t>
            </w:r>
            <w:r w:rsidR="0028704F">
              <w:rPr>
                <w:noProof/>
                <w:webHidden/>
              </w:rPr>
              <w:fldChar w:fldCharType="end"/>
            </w:r>
          </w:hyperlink>
        </w:p>
        <w:p w14:paraId="67CA2B75"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44" w:history="1">
            <w:r w:rsidR="0028704F" w:rsidRPr="008C7617">
              <w:rPr>
                <w:rStyle w:val="Hyperlink"/>
                <w:rFonts w:ascii="Arial" w:hAnsi="Arial" w:cs="Arial"/>
                <w:noProof/>
              </w:rPr>
              <w:t>18b</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Political Requirements</w:t>
            </w:r>
            <w:r w:rsidR="0028704F">
              <w:rPr>
                <w:noProof/>
                <w:webHidden/>
              </w:rPr>
              <w:tab/>
            </w:r>
            <w:r w:rsidR="0028704F">
              <w:rPr>
                <w:noProof/>
                <w:webHidden/>
              </w:rPr>
              <w:fldChar w:fldCharType="begin"/>
            </w:r>
            <w:r w:rsidR="0028704F">
              <w:rPr>
                <w:noProof/>
                <w:webHidden/>
              </w:rPr>
              <w:instrText xml:space="preserve"> PAGEREF _Toc437056844 \h </w:instrText>
            </w:r>
            <w:r w:rsidR="0028704F">
              <w:rPr>
                <w:noProof/>
                <w:webHidden/>
              </w:rPr>
            </w:r>
            <w:r w:rsidR="0028704F">
              <w:rPr>
                <w:noProof/>
                <w:webHidden/>
              </w:rPr>
              <w:fldChar w:fldCharType="separate"/>
            </w:r>
            <w:r w:rsidR="007F67D2">
              <w:rPr>
                <w:noProof/>
                <w:webHidden/>
              </w:rPr>
              <w:t>71</w:t>
            </w:r>
            <w:r w:rsidR="0028704F">
              <w:rPr>
                <w:noProof/>
                <w:webHidden/>
              </w:rPr>
              <w:fldChar w:fldCharType="end"/>
            </w:r>
          </w:hyperlink>
        </w:p>
        <w:p w14:paraId="51F21978"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45" w:history="1">
            <w:r w:rsidR="0028704F" w:rsidRPr="008C7617">
              <w:rPr>
                <w:rStyle w:val="Hyperlink"/>
                <w:rFonts w:ascii="Arial" w:hAnsi="Arial" w:cs="Arial"/>
                <w:noProof/>
              </w:rPr>
              <w:t>19</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Legal Requirements</w:t>
            </w:r>
            <w:r w:rsidR="0028704F">
              <w:rPr>
                <w:noProof/>
                <w:webHidden/>
              </w:rPr>
              <w:tab/>
            </w:r>
            <w:r w:rsidR="0028704F">
              <w:rPr>
                <w:noProof/>
                <w:webHidden/>
              </w:rPr>
              <w:fldChar w:fldCharType="begin"/>
            </w:r>
            <w:r w:rsidR="0028704F">
              <w:rPr>
                <w:noProof/>
                <w:webHidden/>
              </w:rPr>
              <w:instrText xml:space="preserve"> PAGEREF _Toc437056845 \h </w:instrText>
            </w:r>
            <w:r w:rsidR="0028704F">
              <w:rPr>
                <w:noProof/>
                <w:webHidden/>
              </w:rPr>
            </w:r>
            <w:r w:rsidR="0028704F">
              <w:rPr>
                <w:noProof/>
                <w:webHidden/>
              </w:rPr>
              <w:fldChar w:fldCharType="separate"/>
            </w:r>
            <w:r w:rsidR="007F67D2">
              <w:rPr>
                <w:noProof/>
                <w:webHidden/>
              </w:rPr>
              <w:t>72</w:t>
            </w:r>
            <w:r w:rsidR="0028704F">
              <w:rPr>
                <w:noProof/>
                <w:webHidden/>
              </w:rPr>
              <w:fldChar w:fldCharType="end"/>
            </w:r>
          </w:hyperlink>
        </w:p>
        <w:p w14:paraId="4FC7F4FF"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46" w:history="1">
            <w:r w:rsidR="0028704F" w:rsidRPr="008C7617">
              <w:rPr>
                <w:rStyle w:val="Hyperlink"/>
                <w:rFonts w:ascii="Arial" w:hAnsi="Arial" w:cs="Arial"/>
                <w:noProof/>
              </w:rPr>
              <w:t>19a</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Compliance Requirements</w:t>
            </w:r>
            <w:r w:rsidR="0028704F">
              <w:rPr>
                <w:noProof/>
                <w:webHidden/>
              </w:rPr>
              <w:tab/>
            </w:r>
            <w:r w:rsidR="0028704F">
              <w:rPr>
                <w:noProof/>
                <w:webHidden/>
              </w:rPr>
              <w:fldChar w:fldCharType="begin"/>
            </w:r>
            <w:r w:rsidR="0028704F">
              <w:rPr>
                <w:noProof/>
                <w:webHidden/>
              </w:rPr>
              <w:instrText xml:space="preserve"> PAGEREF _Toc437056846 \h </w:instrText>
            </w:r>
            <w:r w:rsidR="0028704F">
              <w:rPr>
                <w:noProof/>
                <w:webHidden/>
              </w:rPr>
            </w:r>
            <w:r w:rsidR="0028704F">
              <w:rPr>
                <w:noProof/>
                <w:webHidden/>
              </w:rPr>
              <w:fldChar w:fldCharType="separate"/>
            </w:r>
            <w:r w:rsidR="007F67D2">
              <w:rPr>
                <w:noProof/>
                <w:webHidden/>
              </w:rPr>
              <w:t>72</w:t>
            </w:r>
            <w:r w:rsidR="0028704F">
              <w:rPr>
                <w:noProof/>
                <w:webHidden/>
              </w:rPr>
              <w:fldChar w:fldCharType="end"/>
            </w:r>
          </w:hyperlink>
        </w:p>
        <w:p w14:paraId="450EC3C3"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47" w:history="1">
            <w:r w:rsidR="0028704F" w:rsidRPr="008C7617">
              <w:rPr>
                <w:rStyle w:val="Hyperlink"/>
                <w:rFonts w:ascii="Arial" w:hAnsi="Arial" w:cs="Arial"/>
                <w:noProof/>
              </w:rPr>
              <w:t>19b</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Standards Requirements</w:t>
            </w:r>
            <w:r w:rsidR="0028704F">
              <w:rPr>
                <w:noProof/>
                <w:webHidden/>
              </w:rPr>
              <w:tab/>
            </w:r>
            <w:r w:rsidR="0028704F">
              <w:rPr>
                <w:noProof/>
                <w:webHidden/>
              </w:rPr>
              <w:fldChar w:fldCharType="begin"/>
            </w:r>
            <w:r w:rsidR="0028704F">
              <w:rPr>
                <w:noProof/>
                <w:webHidden/>
              </w:rPr>
              <w:instrText xml:space="preserve"> PAGEREF _Toc437056847 \h </w:instrText>
            </w:r>
            <w:r w:rsidR="0028704F">
              <w:rPr>
                <w:noProof/>
                <w:webHidden/>
              </w:rPr>
            </w:r>
            <w:r w:rsidR="0028704F">
              <w:rPr>
                <w:noProof/>
                <w:webHidden/>
              </w:rPr>
              <w:fldChar w:fldCharType="separate"/>
            </w:r>
            <w:r w:rsidR="007F67D2">
              <w:rPr>
                <w:noProof/>
                <w:webHidden/>
              </w:rPr>
              <w:t>72</w:t>
            </w:r>
            <w:r w:rsidR="0028704F">
              <w:rPr>
                <w:noProof/>
                <w:webHidden/>
              </w:rPr>
              <w:fldChar w:fldCharType="end"/>
            </w:r>
          </w:hyperlink>
        </w:p>
        <w:p w14:paraId="6278E39C" w14:textId="77777777" w:rsidR="0028704F" w:rsidRDefault="000D6B22">
          <w:pPr>
            <w:pStyle w:val="TOC1"/>
            <w:tabs>
              <w:tab w:val="right" w:leader="dot" w:pos="9350"/>
            </w:tabs>
            <w:rPr>
              <w:rFonts w:asciiTheme="minorHAnsi" w:eastAsiaTheme="minorEastAsia" w:hAnsiTheme="minorHAnsi" w:cstheme="minorBidi"/>
              <w:noProof/>
              <w:sz w:val="22"/>
              <w:szCs w:val="22"/>
            </w:rPr>
          </w:pPr>
          <w:hyperlink w:anchor="_Toc437056848" w:history="1">
            <w:r w:rsidR="0028704F" w:rsidRPr="008C7617">
              <w:rPr>
                <w:rStyle w:val="Hyperlink"/>
                <w:rFonts w:ascii="Arial" w:hAnsi="Arial" w:cs="Arial"/>
                <w:noProof/>
              </w:rPr>
              <w:t>IV Design</w:t>
            </w:r>
            <w:r w:rsidR="0028704F">
              <w:rPr>
                <w:noProof/>
                <w:webHidden/>
              </w:rPr>
              <w:tab/>
            </w:r>
            <w:r w:rsidR="0028704F">
              <w:rPr>
                <w:noProof/>
                <w:webHidden/>
              </w:rPr>
              <w:fldChar w:fldCharType="begin"/>
            </w:r>
            <w:r w:rsidR="0028704F">
              <w:rPr>
                <w:noProof/>
                <w:webHidden/>
              </w:rPr>
              <w:instrText xml:space="preserve"> PAGEREF _Toc437056848 \h </w:instrText>
            </w:r>
            <w:r w:rsidR="0028704F">
              <w:rPr>
                <w:noProof/>
                <w:webHidden/>
              </w:rPr>
            </w:r>
            <w:r w:rsidR="0028704F">
              <w:rPr>
                <w:noProof/>
                <w:webHidden/>
              </w:rPr>
              <w:fldChar w:fldCharType="separate"/>
            </w:r>
            <w:r w:rsidR="007F67D2">
              <w:rPr>
                <w:noProof/>
                <w:webHidden/>
              </w:rPr>
              <w:t>73</w:t>
            </w:r>
            <w:r w:rsidR="0028704F">
              <w:rPr>
                <w:noProof/>
                <w:webHidden/>
              </w:rPr>
              <w:fldChar w:fldCharType="end"/>
            </w:r>
          </w:hyperlink>
        </w:p>
        <w:p w14:paraId="52C0B45B"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49" w:history="1">
            <w:r w:rsidR="0028704F" w:rsidRPr="008C7617">
              <w:rPr>
                <w:rStyle w:val="Hyperlink"/>
                <w:rFonts w:ascii="Arial" w:hAnsi="Arial" w:cs="Arial"/>
                <w:noProof/>
              </w:rPr>
              <w:t>20</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System Design</w:t>
            </w:r>
            <w:r w:rsidR="0028704F">
              <w:rPr>
                <w:noProof/>
                <w:webHidden/>
              </w:rPr>
              <w:tab/>
            </w:r>
            <w:r w:rsidR="0028704F">
              <w:rPr>
                <w:noProof/>
                <w:webHidden/>
              </w:rPr>
              <w:fldChar w:fldCharType="begin"/>
            </w:r>
            <w:r w:rsidR="0028704F">
              <w:rPr>
                <w:noProof/>
                <w:webHidden/>
              </w:rPr>
              <w:instrText xml:space="preserve"> PAGEREF _Toc437056849 \h </w:instrText>
            </w:r>
            <w:r w:rsidR="0028704F">
              <w:rPr>
                <w:noProof/>
                <w:webHidden/>
              </w:rPr>
            </w:r>
            <w:r w:rsidR="0028704F">
              <w:rPr>
                <w:noProof/>
                <w:webHidden/>
              </w:rPr>
              <w:fldChar w:fldCharType="separate"/>
            </w:r>
            <w:r w:rsidR="007F67D2">
              <w:rPr>
                <w:noProof/>
                <w:webHidden/>
              </w:rPr>
              <w:t>73</w:t>
            </w:r>
            <w:r w:rsidR="0028704F">
              <w:rPr>
                <w:noProof/>
                <w:webHidden/>
              </w:rPr>
              <w:fldChar w:fldCharType="end"/>
            </w:r>
          </w:hyperlink>
        </w:p>
        <w:p w14:paraId="45D3FB59"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50" w:history="1">
            <w:r w:rsidR="0028704F" w:rsidRPr="008C7617">
              <w:rPr>
                <w:rStyle w:val="Hyperlink"/>
                <w:rFonts w:ascii="Arial" w:hAnsi="Arial" w:cs="Arial"/>
                <w:noProof/>
              </w:rPr>
              <w:t>21</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Current Software Architecture</w:t>
            </w:r>
            <w:r w:rsidR="0028704F">
              <w:rPr>
                <w:noProof/>
                <w:webHidden/>
              </w:rPr>
              <w:tab/>
            </w:r>
            <w:r w:rsidR="0028704F">
              <w:rPr>
                <w:noProof/>
                <w:webHidden/>
              </w:rPr>
              <w:fldChar w:fldCharType="begin"/>
            </w:r>
            <w:r w:rsidR="0028704F">
              <w:rPr>
                <w:noProof/>
                <w:webHidden/>
              </w:rPr>
              <w:instrText xml:space="preserve"> PAGEREF _Toc437056850 \h </w:instrText>
            </w:r>
            <w:r w:rsidR="0028704F">
              <w:rPr>
                <w:noProof/>
                <w:webHidden/>
              </w:rPr>
            </w:r>
            <w:r w:rsidR="0028704F">
              <w:rPr>
                <w:noProof/>
                <w:webHidden/>
              </w:rPr>
              <w:fldChar w:fldCharType="separate"/>
            </w:r>
            <w:r w:rsidR="007F67D2">
              <w:rPr>
                <w:noProof/>
                <w:webHidden/>
              </w:rPr>
              <w:t>73</w:t>
            </w:r>
            <w:r w:rsidR="0028704F">
              <w:rPr>
                <w:noProof/>
                <w:webHidden/>
              </w:rPr>
              <w:fldChar w:fldCharType="end"/>
            </w:r>
          </w:hyperlink>
        </w:p>
        <w:p w14:paraId="705E5B92"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51" w:history="1">
            <w:r w:rsidR="0028704F" w:rsidRPr="008C7617">
              <w:rPr>
                <w:rStyle w:val="Hyperlink"/>
                <w:rFonts w:ascii="Arial" w:hAnsi="Arial" w:cs="Arial"/>
                <w:noProof/>
              </w:rPr>
              <w:t>22</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Proposed Software Architecture</w:t>
            </w:r>
            <w:r w:rsidR="0028704F">
              <w:rPr>
                <w:noProof/>
                <w:webHidden/>
              </w:rPr>
              <w:tab/>
            </w:r>
            <w:r w:rsidR="0028704F">
              <w:rPr>
                <w:noProof/>
                <w:webHidden/>
              </w:rPr>
              <w:fldChar w:fldCharType="begin"/>
            </w:r>
            <w:r w:rsidR="0028704F">
              <w:rPr>
                <w:noProof/>
                <w:webHidden/>
              </w:rPr>
              <w:instrText xml:space="preserve"> PAGEREF _Toc437056851 \h </w:instrText>
            </w:r>
            <w:r w:rsidR="0028704F">
              <w:rPr>
                <w:noProof/>
                <w:webHidden/>
              </w:rPr>
            </w:r>
            <w:r w:rsidR="0028704F">
              <w:rPr>
                <w:noProof/>
                <w:webHidden/>
              </w:rPr>
              <w:fldChar w:fldCharType="separate"/>
            </w:r>
            <w:r w:rsidR="007F67D2">
              <w:rPr>
                <w:noProof/>
                <w:webHidden/>
              </w:rPr>
              <w:t>73</w:t>
            </w:r>
            <w:r w:rsidR="0028704F">
              <w:rPr>
                <w:noProof/>
                <w:webHidden/>
              </w:rPr>
              <w:fldChar w:fldCharType="end"/>
            </w:r>
          </w:hyperlink>
        </w:p>
        <w:p w14:paraId="6EEBF2DD"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52" w:history="1">
            <w:r w:rsidR="0028704F" w:rsidRPr="008C7617">
              <w:rPr>
                <w:rStyle w:val="Hyperlink"/>
                <w:rFonts w:ascii="Arial" w:hAnsi="Arial" w:cs="Arial"/>
                <w:noProof/>
              </w:rPr>
              <w:t>22a</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Overview</w:t>
            </w:r>
            <w:r w:rsidR="0028704F">
              <w:rPr>
                <w:noProof/>
                <w:webHidden/>
              </w:rPr>
              <w:tab/>
            </w:r>
            <w:r w:rsidR="0028704F">
              <w:rPr>
                <w:noProof/>
                <w:webHidden/>
              </w:rPr>
              <w:fldChar w:fldCharType="begin"/>
            </w:r>
            <w:r w:rsidR="0028704F">
              <w:rPr>
                <w:noProof/>
                <w:webHidden/>
              </w:rPr>
              <w:instrText xml:space="preserve"> PAGEREF _Toc437056852 \h </w:instrText>
            </w:r>
            <w:r w:rsidR="0028704F">
              <w:rPr>
                <w:noProof/>
                <w:webHidden/>
              </w:rPr>
            </w:r>
            <w:r w:rsidR="0028704F">
              <w:rPr>
                <w:noProof/>
                <w:webHidden/>
              </w:rPr>
              <w:fldChar w:fldCharType="separate"/>
            </w:r>
            <w:r w:rsidR="007F67D2">
              <w:rPr>
                <w:noProof/>
                <w:webHidden/>
              </w:rPr>
              <w:t>73</w:t>
            </w:r>
            <w:r w:rsidR="0028704F">
              <w:rPr>
                <w:noProof/>
                <w:webHidden/>
              </w:rPr>
              <w:fldChar w:fldCharType="end"/>
            </w:r>
          </w:hyperlink>
        </w:p>
        <w:p w14:paraId="6CD0E7D1"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53" w:history="1">
            <w:r w:rsidR="0028704F" w:rsidRPr="008C7617">
              <w:rPr>
                <w:rStyle w:val="Hyperlink"/>
                <w:rFonts w:ascii="Arial" w:hAnsi="Arial" w:cs="Arial"/>
                <w:noProof/>
              </w:rPr>
              <w:t>22b</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Class Diagrams</w:t>
            </w:r>
            <w:r w:rsidR="0028704F">
              <w:rPr>
                <w:noProof/>
                <w:webHidden/>
              </w:rPr>
              <w:tab/>
            </w:r>
            <w:r w:rsidR="0028704F">
              <w:rPr>
                <w:noProof/>
                <w:webHidden/>
              </w:rPr>
              <w:fldChar w:fldCharType="begin"/>
            </w:r>
            <w:r w:rsidR="0028704F">
              <w:rPr>
                <w:noProof/>
                <w:webHidden/>
              </w:rPr>
              <w:instrText xml:space="preserve"> PAGEREF _Toc437056853 \h </w:instrText>
            </w:r>
            <w:r w:rsidR="0028704F">
              <w:rPr>
                <w:noProof/>
                <w:webHidden/>
              </w:rPr>
            </w:r>
            <w:r w:rsidR="0028704F">
              <w:rPr>
                <w:noProof/>
                <w:webHidden/>
              </w:rPr>
              <w:fldChar w:fldCharType="separate"/>
            </w:r>
            <w:r w:rsidR="007F67D2">
              <w:rPr>
                <w:noProof/>
                <w:webHidden/>
              </w:rPr>
              <w:t>74</w:t>
            </w:r>
            <w:r w:rsidR="0028704F">
              <w:rPr>
                <w:noProof/>
                <w:webHidden/>
              </w:rPr>
              <w:fldChar w:fldCharType="end"/>
            </w:r>
          </w:hyperlink>
        </w:p>
        <w:p w14:paraId="255A2D8C"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54" w:history="1">
            <w:r w:rsidR="0028704F" w:rsidRPr="008C7617">
              <w:rPr>
                <w:rStyle w:val="Hyperlink"/>
                <w:rFonts w:ascii="Arial" w:hAnsi="Arial" w:cs="Arial"/>
                <w:noProof/>
              </w:rPr>
              <w:t>22c</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Dynamic Model</w:t>
            </w:r>
            <w:r w:rsidR="0028704F">
              <w:rPr>
                <w:noProof/>
                <w:webHidden/>
              </w:rPr>
              <w:tab/>
            </w:r>
            <w:r w:rsidR="0028704F">
              <w:rPr>
                <w:noProof/>
                <w:webHidden/>
              </w:rPr>
              <w:fldChar w:fldCharType="begin"/>
            </w:r>
            <w:r w:rsidR="0028704F">
              <w:rPr>
                <w:noProof/>
                <w:webHidden/>
              </w:rPr>
              <w:instrText xml:space="preserve"> PAGEREF _Toc437056854 \h </w:instrText>
            </w:r>
            <w:r w:rsidR="0028704F">
              <w:rPr>
                <w:noProof/>
                <w:webHidden/>
              </w:rPr>
            </w:r>
            <w:r w:rsidR="0028704F">
              <w:rPr>
                <w:noProof/>
                <w:webHidden/>
              </w:rPr>
              <w:fldChar w:fldCharType="separate"/>
            </w:r>
            <w:r w:rsidR="007F67D2">
              <w:rPr>
                <w:noProof/>
                <w:webHidden/>
              </w:rPr>
              <w:t>76</w:t>
            </w:r>
            <w:r w:rsidR="0028704F">
              <w:rPr>
                <w:noProof/>
                <w:webHidden/>
              </w:rPr>
              <w:fldChar w:fldCharType="end"/>
            </w:r>
          </w:hyperlink>
        </w:p>
        <w:p w14:paraId="0F9207A3"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55" w:history="1">
            <w:r w:rsidR="0028704F" w:rsidRPr="008C7617">
              <w:rPr>
                <w:rStyle w:val="Hyperlink"/>
                <w:rFonts w:ascii="Arial" w:hAnsi="Arial" w:cs="Arial"/>
                <w:noProof/>
              </w:rPr>
              <w:t>22d</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Subsystem Decomposition</w:t>
            </w:r>
            <w:r w:rsidR="0028704F">
              <w:rPr>
                <w:noProof/>
                <w:webHidden/>
              </w:rPr>
              <w:tab/>
            </w:r>
            <w:r w:rsidR="0028704F">
              <w:rPr>
                <w:noProof/>
                <w:webHidden/>
              </w:rPr>
              <w:fldChar w:fldCharType="begin"/>
            </w:r>
            <w:r w:rsidR="0028704F">
              <w:rPr>
                <w:noProof/>
                <w:webHidden/>
              </w:rPr>
              <w:instrText xml:space="preserve"> PAGEREF _Toc437056855 \h </w:instrText>
            </w:r>
            <w:r w:rsidR="0028704F">
              <w:rPr>
                <w:noProof/>
                <w:webHidden/>
              </w:rPr>
            </w:r>
            <w:r w:rsidR="0028704F">
              <w:rPr>
                <w:noProof/>
                <w:webHidden/>
              </w:rPr>
              <w:fldChar w:fldCharType="separate"/>
            </w:r>
            <w:r w:rsidR="007F67D2">
              <w:rPr>
                <w:noProof/>
                <w:webHidden/>
              </w:rPr>
              <w:t>80</w:t>
            </w:r>
            <w:r w:rsidR="0028704F">
              <w:rPr>
                <w:noProof/>
                <w:webHidden/>
              </w:rPr>
              <w:fldChar w:fldCharType="end"/>
            </w:r>
          </w:hyperlink>
        </w:p>
        <w:p w14:paraId="703BBF65" w14:textId="77777777" w:rsidR="0028704F" w:rsidRDefault="000D6B22">
          <w:pPr>
            <w:pStyle w:val="TOC3"/>
            <w:rPr>
              <w:rFonts w:asciiTheme="minorHAnsi" w:eastAsiaTheme="minorEastAsia" w:hAnsiTheme="minorHAnsi" w:cstheme="minorBidi"/>
              <w:noProof/>
              <w:sz w:val="22"/>
              <w:szCs w:val="22"/>
            </w:rPr>
          </w:pPr>
          <w:hyperlink w:anchor="_Toc437056856" w:history="1">
            <w:r w:rsidR="0028704F" w:rsidRPr="008C7617">
              <w:rPr>
                <w:rStyle w:val="Hyperlink"/>
                <w:rFonts w:ascii="Arial" w:hAnsi="Arial" w:cs="Arial"/>
                <w:noProof/>
              </w:rPr>
              <w:t>22e   Hardware/ Software Mapping</w:t>
            </w:r>
            <w:r w:rsidR="0028704F">
              <w:rPr>
                <w:noProof/>
                <w:webHidden/>
              </w:rPr>
              <w:tab/>
            </w:r>
            <w:r w:rsidR="0028704F">
              <w:rPr>
                <w:noProof/>
                <w:webHidden/>
              </w:rPr>
              <w:fldChar w:fldCharType="begin"/>
            </w:r>
            <w:r w:rsidR="0028704F">
              <w:rPr>
                <w:noProof/>
                <w:webHidden/>
              </w:rPr>
              <w:instrText xml:space="preserve"> PAGEREF _Toc437056856 \h </w:instrText>
            </w:r>
            <w:r w:rsidR="0028704F">
              <w:rPr>
                <w:noProof/>
                <w:webHidden/>
              </w:rPr>
            </w:r>
            <w:r w:rsidR="0028704F">
              <w:rPr>
                <w:noProof/>
                <w:webHidden/>
              </w:rPr>
              <w:fldChar w:fldCharType="separate"/>
            </w:r>
            <w:r w:rsidR="007F67D2">
              <w:rPr>
                <w:noProof/>
                <w:webHidden/>
              </w:rPr>
              <w:t>83</w:t>
            </w:r>
            <w:r w:rsidR="0028704F">
              <w:rPr>
                <w:noProof/>
                <w:webHidden/>
              </w:rPr>
              <w:fldChar w:fldCharType="end"/>
            </w:r>
          </w:hyperlink>
        </w:p>
        <w:p w14:paraId="3F2A74F6" w14:textId="77777777" w:rsidR="0028704F" w:rsidRDefault="000D6B22">
          <w:pPr>
            <w:pStyle w:val="TOC3"/>
            <w:rPr>
              <w:rFonts w:asciiTheme="minorHAnsi" w:eastAsiaTheme="minorEastAsia" w:hAnsiTheme="minorHAnsi" w:cstheme="minorBidi"/>
              <w:noProof/>
              <w:sz w:val="22"/>
              <w:szCs w:val="22"/>
            </w:rPr>
          </w:pPr>
          <w:hyperlink w:anchor="_Toc437056857" w:history="1">
            <w:r w:rsidR="0028704F" w:rsidRPr="008C7617">
              <w:rPr>
                <w:rStyle w:val="Hyperlink"/>
                <w:rFonts w:ascii="Arial" w:hAnsi="Arial" w:cs="Arial"/>
                <w:noProof/>
              </w:rPr>
              <w:t>22f   Data Dictionary</w:t>
            </w:r>
            <w:r w:rsidR="0028704F">
              <w:rPr>
                <w:noProof/>
                <w:webHidden/>
              </w:rPr>
              <w:tab/>
            </w:r>
            <w:r w:rsidR="0028704F">
              <w:rPr>
                <w:noProof/>
                <w:webHidden/>
              </w:rPr>
              <w:fldChar w:fldCharType="begin"/>
            </w:r>
            <w:r w:rsidR="0028704F">
              <w:rPr>
                <w:noProof/>
                <w:webHidden/>
              </w:rPr>
              <w:instrText xml:space="preserve"> PAGEREF _Toc437056857 \h </w:instrText>
            </w:r>
            <w:r w:rsidR="0028704F">
              <w:rPr>
                <w:noProof/>
                <w:webHidden/>
              </w:rPr>
            </w:r>
            <w:r w:rsidR="0028704F">
              <w:rPr>
                <w:noProof/>
                <w:webHidden/>
              </w:rPr>
              <w:fldChar w:fldCharType="separate"/>
            </w:r>
            <w:r w:rsidR="007F67D2">
              <w:rPr>
                <w:noProof/>
                <w:webHidden/>
              </w:rPr>
              <w:t>84</w:t>
            </w:r>
            <w:r w:rsidR="0028704F">
              <w:rPr>
                <w:noProof/>
                <w:webHidden/>
              </w:rPr>
              <w:fldChar w:fldCharType="end"/>
            </w:r>
          </w:hyperlink>
        </w:p>
        <w:p w14:paraId="5AD5D12A" w14:textId="77777777" w:rsidR="0028704F" w:rsidRDefault="000D6B22">
          <w:pPr>
            <w:pStyle w:val="TOC3"/>
            <w:rPr>
              <w:rFonts w:asciiTheme="minorHAnsi" w:eastAsiaTheme="minorEastAsia" w:hAnsiTheme="minorHAnsi" w:cstheme="minorBidi"/>
              <w:noProof/>
              <w:sz w:val="22"/>
              <w:szCs w:val="22"/>
            </w:rPr>
          </w:pPr>
          <w:hyperlink w:anchor="_Toc437056858" w:history="1">
            <w:r w:rsidR="0028704F" w:rsidRPr="008C7617">
              <w:rPr>
                <w:rStyle w:val="Hyperlink"/>
                <w:rFonts w:ascii="Arial" w:hAnsi="Arial" w:cs="Arial"/>
                <w:noProof/>
              </w:rPr>
              <w:t>22g   Persistent data management</w:t>
            </w:r>
            <w:r w:rsidR="0028704F">
              <w:rPr>
                <w:noProof/>
                <w:webHidden/>
              </w:rPr>
              <w:tab/>
            </w:r>
            <w:r w:rsidR="0028704F">
              <w:rPr>
                <w:noProof/>
                <w:webHidden/>
              </w:rPr>
              <w:fldChar w:fldCharType="begin"/>
            </w:r>
            <w:r w:rsidR="0028704F">
              <w:rPr>
                <w:noProof/>
                <w:webHidden/>
              </w:rPr>
              <w:instrText xml:space="preserve"> PAGEREF _Toc437056858 \h </w:instrText>
            </w:r>
            <w:r w:rsidR="0028704F">
              <w:rPr>
                <w:noProof/>
                <w:webHidden/>
              </w:rPr>
            </w:r>
            <w:r w:rsidR="0028704F">
              <w:rPr>
                <w:noProof/>
                <w:webHidden/>
              </w:rPr>
              <w:fldChar w:fldCharType="separate"/>
            </w:r>
            <w:r w:rsidR="007F67D2">
              <w:rPr>
                <w:noProof/>
                <w:webHidden/>
              </w:rPr>
              <w:t>86</w:t>
            </w:r>
            <w:r w:rsidR="0028704F">
              <w:rPr>
                <w:noProof/>
                <w:webHidden/>
              </w:rPr>
              <w:fldChar w:fldCharType="end"/>
            </w:r>
          </w:hyperlink>
        </w:p>
        <w:p w14:paraId="57C62341" w14:textId="77777777" w:rsidR="0028704F" w:rsidRDefault="000D6B22">
          <w:pPr>
            <w:pStyle w:val="TOC3"/>
            <w:rPr>
              <w:rFonts w:asciiTheme="minorHAnsi" w:eastAsiaTheme="minorEastAsia" w:hAnsiTheme="minorHAnsi" w:cstheme="minorBidi"/>
              <w:noProof/>
              <w:sz w:val="22"/>
              <w:szCs w:val="22"/>
            </w:rPr>
          </w:pPr>
          <w:hyperlink w:anchor="_Toc437056859" w:history="1">
            <w:r w:rsidR="0028704F" w:rsidRPr="008C7617">
              <w:rPr>
                <w:rStyle w:val="Hyperlink"/>
                <w:rFonts w:ascii="Arial" w:hAnsi="Arial" w:cs="Arial"/>
                <w:noProof/>
              </w:rPr>
              <w:t>22h   Access Control and Security</w:t>
            </w:r>
            <w:r w:rsidR="0028704F">
              <w:rPr>
                <w:noProof/>
                <w:webHidden/>
              </w:rPr>
              <w:tab/>
            </w:r>
            <w:r w:rsidR="0028704F">
              <w:rPr>
                <w:noProof/>
                <w:webHidden/>
              </w:rPr>
              <w:fldChar w:fldCharType="begin"/>
            </w:r>
            <w:r w:rsidR="0028704F">
              <w:rPr>
                <w:noProof/>
                <w:webHidden/>
              </w:rPr>
              <w:instrText xml:space="preserve"> PAGEREF _Toc437056859 \h </w:instrText>
            </w:r>
            <w:r w:rsidR="0028704F">
              <w:rPr>
                <w:noProof/>
                <w:webHidden/>
              </w:rPr>
            </w:r>
            <w:r w:rsidR="0028704F">
              <w:rPr>
                <w:noProof/>
                <w:webHidden/>
              </w:rPr>
              <w:fldChar w:fldCharType="separate"/>
            </w:r>
            <w:r w:rsidR="007F67D2">
              <w:rPr>
                <w:noProof/>
                <w:webHidden/>
              </w:rPr>
              <w:t>86</w:t>
            </w:r>
            <w:r w:rsidR="0028704F">
              <w:rPr>
                <w:noProof/>
                <w:webHidden/>
              </w:rPr>
              <w:fldChar w:fldCharType="end"/>
            </w:r>
          </w:hyperlink>
        </w:p>
        <w:p w14:paraId="67435D23"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60" w:history="1">
            <w:r w:rsidR="0028704F" w:rsidRPr="008C7617">
              <w:rPr>
                <w:rStyle w:val="Hyperlink"/>
                <w:rFonts w:ascii="Arial" w:hAnsi="Arial" w:cs="Arial"/>
                <w:noProof/>
              </w:rPr>
              <w:t>23</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Subsystem Services</w:t>
            </w:r>
            <w:r w:rsidR="0028704F">
              <w:rPr>
                <w:noProof/>
                <w:webHidden/>
              </w:rPr>
              <w:tab/>
            </w:r>
            <w:r w:rsidR="0028704F">
              <w:rPr>
                <w:noProof/>
                <w:webHidden/>
              </w:rPr>
              <w:fldChar w:fldCharType="begin"/>
            </w:r>
            <w:r w:rsidR="0028704F">
              <w:rPr>
                <w:noProof/>
                <w:webHidden/>
              </w:rPr>
              <w:instrText xml:space="preserve"> PAGEREF _Toc437056860 \h </w:instrText>
            </w:r>
            <w:r w:rsidR="0028704F">
              <w:rPr>
                <w:noProof/>
                <w:webHidden/>
              </w:rPr>
            </w:r>
            <w:r w:rsidR="0028704F">
              <w:rPr>
                <w:noProof/>
                <w:webHidden/>
              </w:rPr>
              <w:fldChar w:fldCharType="separate"/>
            </w:r>
            <w:r w:rsidR="007F67D2">
              <w:rPr>
                <w:noProof/>
                <w:webHidden/>
              </w:rPr>
              <w:t>87</w:t>
            </w:r>
            <w:r w:rsidR="0028704F">
              <w:rPr>
                <w:noProof/>
                <w:webHidden/>
              </w:rPr>
              <w:fldChar w:fldCharType="end"/>
            </w:r>
          </w:hyperlink>
        </w:p>
        <w:p w14:paraId="1E58F078"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61" w:history="1">
            <w:r w:rsidR="0028704F" w:rsidRPr="008C7617">
              <w:rPr>
                <w:rStyle w:val="Hyperlink"/>
                <w:rFonts w:ascii="Arial" w:hAnsi="Arial" w:cs="Arial"/>
                <w:noProof/>
              </w:rPr>
              <w:t>24</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User Interface</w:t>
            </w:r>
            <w:r w:rsidR="0028704F">
              <w:rPr>
                <w:noProof/>
                <w:webHidden/>
              </w:rPr>
              <w:tab/>
            </w:r>
            <w:r w:rsidR="0028704F">
              <w:rPr>
                <w:noProof/>
                <w:webHidden/>
              </w:rPr>
              <w:fldChar w:fldCharType="begin"/>
            </w:r>
            <w:r w:rsidR="0028704F">
              <w:rPr>
                <w:noProof/>
                <w:webHidden/>
              </w:rPr>
              <w:instrText xml:space="preserve"> PAGEREF _Toc437056861 \h </w:instrText>
            </w:r>
            <w:r w:rsidR="0028704F">
              <w:rPr>
                <w:noProof/>
                <w:webHidden/>
              </w:rPr>
            </w:r>
            <w:r w:rsidR="0028704F">
              <w:rPr>
                <w:noProof/>
                <w:webHidden/>
              </w:rPr>
              <w:fldChar w:fldCharType="separate"/>
            </w:r>
            <w:r w:rsidR="007F67D2">
              <w:rPr>
                <w:noProof/>
                <w:webHidden/>
              </w:rPr>
              <w:t>88</w:t>
            </w:r>
            <w:r w:rsidR="0028704F">
              <w:rPr>
                <w:noProof/>
                <w:webHidden/>
              </w:rPr>
              <w:fldChar w:fldCharType="end"/>
            </w:r>
          </w:hyperlink>
        </w:p>
        <w:p w14:paraId="550DDC85"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64" w:history="1">
            <w:r w:rsidR="0028704F" w:rsidRPr="008C7617">
              <w:rPr>
                <w:rStyle w:val="Hyperlink"/>
                <w:rFonts w:ascii="Arial" w:hAnsi="Arial" w:cs="Arial"/>
                <w:noProof/>
              </w:rPr>
              <w:t>25</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Oject Design</w:t>
            </w:r>
            <w:r w:rsidR="0028704F">
              <w:rPr>
                <w:noProof/>
                <w:webHidden/>
              </w:rPr>
              <w:tab/>
            </w:r>
            <w:r w:rsidR="0028704F">
              <w:rPr>
                <w:noProof/>
                <w:webHidden/>
              </w:rPr>
              <w:fldChar w:fldCharType="begin"/>
            </w:r>
            <w:r w:rsidR="0028704F">
              <w:rPr>
                <w:noProof/>
                <w:webHidden/>
              </w:rPr>
              <w:instrText xml:space="preserve"> PAGEREF _Toc437056864 \h </w:instrText>
            </w:r>
            <w:r w:rsidR="0028704F">
              <w:rPr>
                <w:noProof/>
                <w:webHidden/>
              </w:rPr>
            </w:r>
            <w:r w:rsidR="0028704F">
              <w:rPr>
                <w:noProof/>
                <w:webHidden/>
              </w:rPr>
              <w:fldChar w:fldCharType="separate"/>
            </w:r>
            <w:r w:rsidR="007F67D2">
              <w:rPr>
                <w:noProof/>
                <w:webHidden/>
              </w:rPr>
              <w:t>92</w:t>
            </w:r>
            <w:r w:rsidR="0028704F">
              <w:rPr>
                <w:noProof/>
                <w:webHidden/>
              </w:rPr>
              <w:fldChar w:fldCharType="end"/>
            </w:r>
          </w:hyperlink>
        </w:p>
        <w:p w14:paraId="0FD1CB9C"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65" w:history="1">
            <w:r w:rsidR="0028704F" w:rsidRPr="008C7617">
              <w:rPr>
                <w:rStyle w:val="Hyperlink"/>
                <w:rFonts w:ascii="Arial" w:hAnsi="Arial" w:cs="Arial"/>
                <w:noProof/>
              </w:rPr>
              <w:t>25a</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Object Design trade-offs</w:t>
            </w:r>
            <w:r w:rsidR="0028704F">
              <w:rPr>
                <w:noProof/>
                <w:webHidden/>
              </w:rPr>
              <w:tab/>
            </w:r>
            <w:r w:rsidR="0028704F">
              <w:rPr>
                <w:noProof/>
                <w:webHidden/>
              </w:rPr>
              <w:fldChar w:fldCharType="begin"/>
            </w:r>
            <w:r w:rsidR="0028704F">
              <w:rPr>
                <w:noProof/>
                <w:webHidden/>
              </w:rPr>
              <w:instrText xml:space="preserve"> PAGEREF _Toc437056865 \h </w:instrText>
            </w:r>
            <w:r w:rsidR="0028704F">
              <w:rPr>
                <w:noProof/>
                <w:webHidden/>
              </w:rPr>
            </w:r>
            <w:r w:rsidR="0028704F">
              <w:rPr>
                <w:noProof/>
                <w:webHidden/>
              </w:rPr>
              <w:fldChar w:fldCharType="separate"/>
            </w:r>
            <w:r w:rsidR="007F67D2">
              <w:rPr>
                <w:noProof/>
                <w:webHidden/>
              </w:rPr>
              <w:t>92</w:t>
            </w:r>
            <w:r w:rsidR="0028704F">
              <w:rPr>
                <w:noProof/>
                <w:webHidden/>
              </w:rPr>
              <w:fldChar w:fldCharType="end"/>
            </w:r>
          </w:hyperlink>
        </w:p>
        <w:p w14:paraId="7E7CEBB8"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69" w:history="1">
            <w:r w:rsidR="0028704F" w:rsidRPr="008C7617">
              <w:rPr>
                <w:rStyle w:val="Hyperlink"/>
                <w:rFonts w:ascii="Arial" w:hAnsi="Arial" w:cs="Arial"/>
                <w:noProof/>
              </w:rPr>
              <w:t>25b</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Interface Documentation Guidelines</w:t>
            </w:r>
            <w:r w:rsidR="0028704F">
              <w:rPr>
                <w:noProof/>
                <w:webHidden/>
              </w:rPr>
              <w:tab/>
            </w:r>
            <w:r w:rsidR="0028704F">
              <w:rPr>
                <w:noProof/>
                <w:webHidden/>
              </w:rPr>
              <w:fldChar w:fldCharType="begin"/>
            </w:r>
            <w:r w:rsidR="0028704F">
              <w:rPr>
                <w:noProof/>
                <w:webHidden/>
              </w:rPr>
              <w:instrText xml:space="preserve"> PAGEREF _Toc437056869 \h </w:instrText>
            </w:r>
            <w:r w:rsidR="0028704F">
              <w:rPr>
                <w:noProof/>
                <w:webHidden/>
              </w:rPr>
            </w:r>
            <w:r w:rsidR="0028704F">
              <w:rPr>
                <w:noProof/>
                <w:webHidden/>
              </w:rPr>
              <w:fldChar w:fldCharType="separate"/>
            </w:r>
            <w:r w:rsidR="007F67D2">
              <w:rPr>
                <w:noProof/>
                <w:webHidden/>
              </w:rPr>
              <w:t>92</w:t>
            </w:r>
            <w:r w:rsidR="0028704F">
              <w:rPr>
                <w:noProof/>
                <w:webHidden/>
              </w:rPr>
              <w:fldChar w:fldCharType="end"/>
            </w:r>
          </w:hyperlink>
        </w:p>
        <w:p w14:paraId="196C000F" w14:textId="77777777" w:rsidR="0028704F" w:rsidRDefault="000D6B22">
          <w:pPr>
            <w:pStyle w:val="TOC3"/>
            <w:rPr>
              <w:rFonts w:asciiTheme="minorHAnsi" w:eastAsiaTheme="minorEastAsia" w:hAnsiTheme="minorHAnsi" w:cstheme="minorBidi"/>
              <w:noProof/>
              <w:sz w:val="22"/>
              <w:szCs w:val="22"/>
            </w:rPr>
          </w:pPr>
          <w:hyperlink w:anchor="_Toc437056873" w:history="1">
            <w:r w:rsidR="0028704F" w:rsidRPr="008C7617">
              <w:rPr>
                <w:rStyle w:val="Hyperlink"/>
                <w:noProof/>
              </w:rPr>
              <w:t xml:space="preserve">25c  </w:t>
            </w:r>
            <w:r w:rsidR="0028704F" w:rsidRPr="008C7617">
              <w:rPr>
                <w:rStyle w:val="Hyperlink"/>
                <w:rFonts w:ascii="Arial" w:hAnsi="Arial" w:cs="Arial"/>
                <w:noProof/>
              </w:rPr>
              <w:t xml:space="preserve"> Class Interfaces</w:t>
            </w:r>
            <w:r w:rsidR="0028704F">
              <w:rPr>
                <w:noProof/>
                <w:webHidden/>
              </w:rPr>
              <w:tab/>
            </w:r>
            <w:r w:rsidR="0028704F">
              <w:rPr>
                <w:noProof/>
                <w:webHidden/>
              </w:rPr>
              <w:fldChar w:fldCharType="begin"/>
            </w:r>
            <w:r w:rsidR="0028704F">
              <w:rPr>
                <w:noProof/>
                <w:webHidden/>
              </w:rPr>
              <w:instrText xml:space="preserve"> PAGEREF _Toc437056873 \h </w:instrText>
            </w:r>
            <w:r w:rsidR="0028704F">
              <w:rPr>
                <w:noProof/>
                <w:webHidden/>
              </w:rPr>
            </w:r>
            <w:r w:rsidR="0028704F">
              <w:rPr>
                <w:noProof/>
                <w:webHidden/>
              </w:rPr>
              <w:fldChar w:fldCharType="separate"/>
            </w:r>
            <w:r w:rsidR="007F67D2">
              <w:rPr>
                <w:noProof/>
                <w:webHidden/>
              </w:rPr>
              <w:t>98</w:t>
            </w:r>
            <w:r w:rsidR="0028704F">
              <w:rPr>
                <w:noProof/>
                <w:webHidden/>
              </w:rPr>
              <w:fldChar w:fldCharType="end"/>
            </w:r>
          </w:hyperlink>
        </w:p>
        <w:p w14:paraId="5F4B0FFF" w14:textId="77777777" w:rsidR="0028704F" w:rsidRDefault="000D6B22">
          <w:pPr>
            <w:pStyle w:val="TOC3"/>
            <w:rPr>
              <w:rFonts w:asciiTheme="minorHAnsi" w:eastAsiaTheme="minorEastAsia" w:hAnsiTheme="minorHAnsi" w:cstheme="minorBidi"/>
              <w:noProof/>
              <w:sz w:val="22"/>
              <w:szCs w:val="22"/>
            </w:rPr>
          </w:pPr>
          <w:hyperlink w:anchor="_Toc437056874" w:history="1">
            <w:r w:rsidR="0028704F" w:rsidRPr="008C7617">
              <w:rPr>
                <w:rStyle w:val="Hyperlink"/>
                <w:noProof/>
              </w:rPr>
              <w:t xml:space="preserve">25d   </w:t>
            </w:r>
            <w:r w:rsidR="0028704F" w:rsidRPr="008C7617">
              <w:rPr>
                <w:rStyle w:val="Hyperlink"/>
                <w:rFonts w:ascii="Arial" w:hAnsi="Arial" w:cs="Arial"/>
                <w:noProof/>
              </w:rPr>
              <w:t>Object Model</w:t>
            </w:r>
            <w:r w:rsidR="0028704F">
              <w:rPr>
                <w:noProof/>
                <w:webHidden/>
              </w:rPr>
              <w:tab/>
            </w:r>
            <w:r w:rsidR="0028704F">
              <w:rPr>
                <w:noProof/>
                <w:webHidden/>
              </w:rPr>
              <w:fldChar w:fldCharType="begin"/>
            </w:r>
            <w:r w:rsidR="0028704F">
              <w:rPr>
                <w:noProof/>
                <w:webHidden/>
              </w:rPr>
              <w:instrText xml:space="preserve"> PAGEREF _Toc437056874 \h </w:instrText>
            </w:r>
            <w:r w:rsidR="0028704F">
              <w:rPr>
                <w:noProof/>
                <w:webHidden/>
              </w:rPr>
            </w:r>
            <w:r w:rsidR="0028704F">
              <w:rPr>
                <w:noProof/>
                <w:webHidden/>
              </w:rPr>
              <w:fldChar w:fldCharType="separate"/>
            </w:r>
            <w:r w:rsidR="007F67D2">
              <w:rPr>
                <w:noProof/>
                <w:webHidden/>
              </w:rPr>
              <w:t>100</w:t>
            </w:r>
            <w:r w:rsidR="0028704F">
              <w:rPr>
                <w:noProof/>
                <w:webHidden/>
              </w:rPr>
              <w:fldChar w:fldCharType="end"/>
            </w:r>
          </w:hyperlink>
        </w:p>
        <w:p w14:paraId="5DB18D97" w14:textId="77777777" w:rsidR="0028704F" w:rsidRDefault="000D6B22">
          <w:pPr>
            <w:pStyle w:val="TOC1"/>
            <w:tabs>
              <w:tab w:val="right" w:leader="dot" w:pos="9350"/>
            </w:tabs>
            <w:rPr>
              <w:rFonts w:asciiTheme="minorHAnsi" w:eastAsiaTheme="minorEastAsia" w:hAnsiTheme="minorHAnsi" w:cstheme="minorBidi"/>
              <w:noProof/>
              <w:sz w:val="22"/>
              <w:szCs w:val="22"/>
            </w:rPr>
          </w:pPr>
          <w:hyperlink w:anchor="_Toc437056876" w:history="1">
            <w:r w:rsidR="0028704F" w:rsidRPr="008C7617">
              <w:rPr>
                <w:rStyle w:val="Hyperlink"/>
                <w:rFonts w:ascii="Arial" w:hAnsi="Arial" w:cs="Arial"/>
                <w:noProof/>
              </w:rPr>
              <w:t>IV Test Plans</w:t>
            </w:r>
            <w:r w:rsidR="0028704F">
              <w:rPr>
                <w:noProof/>
                <w:webHidden/>
              </w:rPr>
              <w:tab/>
            </w:r>
            <w:r w:rsidR="0028704F">
              <w:rPr>
                <w:noProof/>
                <w:webHidden/>
              </w:rPr>
              <w:fldChar w:fldCharType="begin"/>
            </w:r>
            <w:r w:rsidR="0028704F">
              <w:rPr>
                <w:noProof/>
                <w:webHidden/>
              </w:rPr>
              <w:instrText xml:space="preserve"> PAGEREF _Toc437056876 \h </w:instrText>
            </w:r>
            <w:r w:rsidR="0028704F">
              <w:rPr>
                <w:noProof/>
                <w:webHidden/>
              </w:rPr>
            </w:r>
            <w:r w:rsidR="0028704F">
              <w:rPr>
                <w:noProof/>
                <w:webHidden/>
              </w:rPr>
              <w:fldChar w:fldCharType="separate"/>
            </w:r>
            <w:r w:rsidR="007F67D2">
              <w:rPr>
                <w:noProof/>
                <w:webHidden/>
              </w:rPr>
              <w:t>102</w:t>
            </w:r>
            <w:r w:rsidR="0028704F">
              <w:rPr>
                <w:noProof/>
                <w:webHidden/>
              </w:rPr>
              <w:fldChar w:fldCharType="end"/>
            </w:r>
          </w:hyperlink>
        </w:p>
        <w:p w14:paraId="7F91BF88"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77" w:history="1">
            <w:r w:rsidR="0028704F" w:rsidRPr="008C7617">
              <w:rPr>
                <w:rStyle w:val="Hyperlink"/>
                <w:rFonts w:ascii="Arial" w:hAnsi="Arial" w:cs="Arial"/>
                <w:noProof/>
              </w:rPr>
              <w:t>26</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Features to be tested / not to be tested</w:t>
            </w:r>
            <w:r w:rsidR="0028704F">
              <w:rPr>
                <w:noProof/>
                <w:webHidden/>
              </w:rPr>
              <w:tab/>
            </w:r>
            <w:r w:rsidR="0028704F">
              <w:rPr>
                <w:noProof/>
                <w:webHidden/>
              </w:rPr>
              <w:fldChar w:fldCharType="begin"/>
            </w:r>
            <w:r w:rsidR="0028704F">
              <w:rPr>
                <w:noProof/>
                <w:webHidden/>
              </w:rPr>
              <w:instrText xml:space="preserve"> PAGEREF _Toc437056877 \h </w:instrText>
            </w:r>
            <w:r w:rsidR="0028704F">
              <w:rPr>
                <w:noProof/>
                <w:webHidden/>
              </w:rPr>
            </w:r>
            <w:r w:rsidR="0028704F">
              <w:rPr>
                <w:noProof/>
                <w:webHidden/>
              </w:rPr>
              <w:fldChar w:fldCharType="separate"/>
            </w:r>
            <w:r w:rsidR="007F67D2">
              <w:rPr>
                <w:noProof/>
                <w:webHidden/>
              </w:rPr>
              <w:t>102</w:t>
            </w:r>
            <w:r w:rsidR="0028704F">
              <w:rPr>
                <w:noProof/>
                <w:webHidden/>
              </w:rPr>
              <w:fldChar w:fldCharType="end"/>
            </w:r>
          </w:hyperlink>
        </w:p>
        <w:p w14:paraId="156DB0E8"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78" w:history="1">
            <w:r w:rsidR="0028704F" w:rsidRPr="008C7617">
              <w:rPr>
                <w:rStyle w:val="Hyperlink"/>
                <w:rFonts w:ascii="Arial" w:hAnsi="Arial" w:cs="Arial"/>
                <w:noProof/>
              </w:rPr>
              <w:t>27</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Pass/Fail Criteria</w:t>
            </w:r>
            <w:r w:rsidR="0028704F">
              <w:rPr>
                <w:noProof/>
                <w:webHidden/>
              </w:rPr>
              <w:tab/>
            </w:r>
            <w:r w:rsidR="0028704F">
              <w:rPr>
                <w:noProof/>
                <w:webHidden/>
              </w:rPr>
              <w:fldChar w:fldCharType="begin"/>
            </w:r>
            <w:r w:rsidR="0028704F">
              <w:rPr>
                <w:noProof/>
                <w:webHidden/>
              </w:rPr>
              <w:instrText xml:space="preserve"> PAGEREF _Toc437056878 \h </w:instrText>
            </w:r>
            <w:r w:rsidR="0028704F">
              <w:rPr>
                <w:noProof/>
                <w:webHidden/>
              </w:rPr>
            </w:r>
            <w:r w:rsidR="0028704F">
              <w:rPr>
                <w:noProof/>
                <w:webHidden/>
              </w:rPr>
              <w:fldChar w:fldCharType="separate"/>
            </w:r>
            <w:r w:rsidR="007F67D2">
              <w:rPr>
                <w:noProof/>
                <w:webHidden/>
              </w:rPr>
              <w:t>103</w:t>
            </w:r>
            <w:r w:rsidR="0028704F">
              <w:rPr>
                <w:noProof/>
                <w:webHidden/>
              </w:rPr>
              <w:fldChar w:fldCharType="end"/>
            </w:r>
          </w:hyperlink>
        </w:p>
        <w:p w14:paraId="2C28685C"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79" w:history="1">
            <w:r w:rsidR="0028704F" w:rsidRPr="008C7617">
              <w:rPr>
                <w:rStyle w:val="Hyperlink"/>
                <w:rFonts w:ascii="Arial" w:hAnsi="Arial" w:cs="Arial"/>
                <w:noProof/>
              </w:rPr>
              <w:t>28</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Approach</w:t>
            </w:r>
            <w:r w:rsidR="0028704F">
              <w:rPr>
                <w:noProof/>
                <w:webHidden/>
              </w:rPr>
              <w:tab/>
            </w:r>
            <w:r w:rsidR="0028704F">
              <w:rPr>
                <w:noProof/>
                <w:webHidden/>
              </w:rPr>
              <w:fldChar w:fldCharType="begin"/>
            </w:r>
            <w:r w:rsidR="0028704F">
              <w:rPr>
                <w:noProof/>
                <w:webHidden/>
              </w:rPr>
              <w:instrText xml:space="preserve"> PAGEREF _Toc437056879 \h </w:instrText>
            </w:r>
            <w:r w:rsidR="0028704F">
              <w:rPr>
                <w:noProof/>
                <w:webHidden/>
              </w:rPr>
            </w:r>
            <w:r w:rsidR="0028704F">
              <w:rPr>
                <w:noProof/>
                <w:webHidden/>
              </w:rPr>
              <w:fldChar w:fldCharType="separate"/>
            </w:r>
            <w:r w:rsidR="007F67D2">
              <w:rPr>
                <w:noProof/>
                <w:webHidden/>
              </w:rPr>
              <w:t>103</w:t>
            </w:r>
            <w:r w:rsidR="0028704F">
              <w:rPr>
                <w:noProof/>
                <w:webHidden/>
              </w:rPr>
              <w:fldChar w:fldCharType="end"/>
            </w:r>
          </w:hyperlink>
        </w:p>
        <w:p w14:paraId="25384E1E"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80" w:history="1">
            <w:r w:rsidR="0028704F" w:rsidRPr="008C7617">
              <w:rPr>
                <w:rStyle w:val="Hyperlink"/>
                <w:rFonts w:ascii="Arial" w:hAnsi="Arial" w:cs="Arial"/>
                <w:noProof/>
              </w:rPr>
              <w:t>29</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Suspension and Resumption</w:t>
            </w:r>
            <w:r w:rsidR="0028704F">
              <w:rPr>
                <w:noProof/>
                <w:webHidden/>
              </w:rPr>
              <w:tab/>
            </w:r>
            <w:r w:rsidR="0028704F">
              <w:rPr>
                <w:noProof/>
                <w:webHidden/>
              </w:rPr>
              <w:fldChar w:fldCharType="begin"/>
            </w:r>
            <w:r w:rsidR="0028704F">
              <w:rPr>
                <w:noProof/>
                <w:webHidden/>
              </w:rPr>
              <w:instrText xml:space="preserve"> PAGEREF _Toc437056880 \h </w:instrText>
            </w:r>
            <w:r w:rsidR="0028704F">
              <w:rPr>
                <w:noProof/>
                <w:webHidden/>
              </w:rPr>
            </w:r>
            <w:r w:rsidR="0028704F">
              <w:rPr>
                <w:noProof/>
                <w:webHidden/>
              </w:rPr>
              <w:fldChar w:fldCharType="separate"/>
            </w:r>
            <w:r w:rsidR="007F67D2">
              <w:rPr>
                <w:noProof/>
                <w:webHidden/>
              </w:rPr>
              <w:t>103</w:t>
            </w:r>
            <w:r w:rsidR="0028704F">
              <w:rPr>
                <w:noProof/>
                <w:webHidden/>
              </w:rPr>
              <w:fldChar w:fldCharType="end"/>
            </w:r>
          </w:hyperlink>
        </w:p>
        <w:p w14:paraId="7C198D51"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81" w:history="1">
            <w:r w:rsidR="0028704F" w:rsidRPr="008C7617">
              <w:rPr>
                <w:rStyle w:val="Hyperlink"/>
                <w:rFonts w:ascii="Arial" w:hAnsi="Arial" w:cs="Arial"/>
                <w:noProof/>
              </w:rPr>
              <w:t>30</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Testing materials (hardware / software requirements)</w:t>
            </w:r>
            <w:r w:rsidR="0028704F">
              <w:rPr>
                <w:noProof/>
                <w:webHidden/>
              </w:rPr>
              <w:tab/>
            </w:r>
            <w:r w:rsidR="0028704F">
              <w:rPr>
                <w:noProof/>
                <w:webHidden/>
              </w:rPr>
              <w:fldChar w:fldCharType="begin"/>
            </w:r>
            <w:r w:rsidR="0028704F">
              <w:rPr>
                <w:noProof/>
                <w:webHidden/>
              </w:rPr>
              <w:instrText xml:space="preserve"> PAGEREF _Toc437056881 \h </w:instrText>
            </w:r>
            <w:r w:rsidR="0028704F">
              <w:rPr>
                <w:noProof/>
                <w:webHidden/>
              </w:rPr>
            </w:r>
            <w:r w:rsidR="0028704F">
              <w:rPr>
                <w:noProof/>
                <w:webHidden/>
              </w:rPr>
              <w:fldChar w:fldCharType="separate"/>
            </w:r>
            <w:r w:rsidR="007F67D2">
              <w:rPr>
                <w:noProof/>
                <w:webHidden/>
              </w:rPr>
              <w:t>104</w:t>
            </w:r>
            <w:r w:rsidR="0028704F">
              <w:rPr>
                <w:noProof/>
                <w:webHidden/>
              </w:rPr>
              <w:fldChar w:fldCharType="end"/>
            </w:r>
          </w:hyperlink>
        </w:p>
        <w:p w14:paraId="7B4F5402"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82" w:history="1">
            <w:r w:rsidR="0028704F" w:rsidRPr="008C7617">
              <w:rPr>
                <w:rStyle w:val="Hyperlink"/>
                <w:rFonts w:ascii="Arial" w:hAnsi="Arial" w:cs="Arial"/>
                <w:noProof/>
              </w:rPr>
              <w:t>31</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Test cases</w:t>
            </w:r>
            <w:r w:rsidR="0028704F">
              <w:rPr>
                <w:noProof/>
                <w:webHidden/>
              </w:rPr>
              <w:tab/>
            </w:r>
            <w:r w:rsidR="0028704F">
              <w:rPr>
                <w:noProof/>
                <w:webHidden/>
              </w:rPr>
              <w:fldChar w:fldCharType="begin"/>
            </w:r>
            <w:r w:rsidR="0028704F">
              <w:rPr>
                <w:noProof/>
                <w:webHidden/>
              </w:rPr>
              <w:instrText xml:space="preserve"> PAGEREF _Toc437056882 \h </w:instrText>
            </w:r>
            <w:r w:rsidR="0028704F">
              <w:rPr>
                <w:noProof/>
                <w:webHidden/>
              </w:rPr>
            </w:r>
            <w:r w:rsidR="0028704F">
              <w:rPr>
                <w:noProof/>
                <w:webHidden/>
              </w:rPr>
              <w:fldChar w:fldCharType="separate"/>
            </w:r>
            <w:r w:rsidR="007F67D2">
              <w:rPr>
                <w:noProof/>
                <w:webHidden/>
              </w:rPr>
              <w:t>104</w:t>
            </w:r>
            <w:r w:rsidR="0028704F">
              <w:rPr>
                <w:noProof/>
                <w:webHidden/>
              </w:rPr>
              <w:fldChar w:fldCharType="end"/>
            </w:r>
          </w:hyperlink>
        </w:p>
        <w:p w14:paraId="2D56CD09"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83" w:history="1">
            <w:r w:rsidR="0028704F" w:rsidRPr="008C7617">
              <w:rPr>
                <w:rStyle w:val="Hyperlink"/>
                <w:rFonts w:ascii="Arial" w:hAnsi="Arial" w:cs="Arial"/>
                <w:noProof/>
              </w:rPr>
              <w:t>32</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Testing schedule</w:t>
            </w:r>
            <w:r w:rsidR="0028704F">
              <w:rPr>
                <w:noProof/>
                <w:webHidden/>
              </w:rPr>
              <w:tab/>
            </w:r>
            <w:r w:rsidR="0028704F">
              <w:rPr>
                <w:noProof/>
                <w:webHidden/>
              </w:rPr>
              <w:fldChar w:fldCharType="begin"/>
            </w:r>
            <w:r w:rsidR="0028704F">
              <w:rPr>
                <w:noProof/>
                <w:webHidden/>
              </w:rPr>
              <w:instrText xml:space="preserve"> PAGEREF _Toc437056883 \h </w:instrText>
            </w:r>
            <w:r w:rsidR="0028704F">
              <w:rPr>
                <w:noProof/>
                <w:webHidden/>
              </w:rPr>
            </w:r>
            <w:r w:rsidR="0028704F">
              <w:rPr>
                <w:noProof/>
                <w:webHidden/>
              </w:rPr>
              <w:fldChar w:fldCharType="separate"/>
            </w:r>
            <w:r w:rsidR="007F67D2">
              <w:rPr>
                <w:noProof/>
                <w:webHidden/>
              </w:rPr>
              <w:t>112</w:t>
            </w:r>
            <w:r w:rsidR="0028704F">
              <w:rPr>
                <w:noProof/>
                <w:webHidden/>
              </w:rPr>
              <w:fldChar w:fldCharType="end"/>
            </w:r>
          </w:hyperlink>
        </w:p>
        <w:p w14:paraId="760492EE" w14:textId="77777777" w:rsidR="0028704F" w:rsidRDefault="000D6B22">
          <w:pPr>
            <w:pStyle w:val="TOC1"/>
            <w:tabs>
              <w:tab w:val="right" w:leader="dot" w:pos="9350"/>
            </w:tabs>
            <w:rPr>
              <w:rFonts w:asciiTheme="minorHAnsi" w:eastAsiaTheme="minorEastAsia" w:hAnsiTheme="minorHAnsi" w:cstheme="minorBidi"/>
              <w:noProof/>
              <w:sz w:val="22"/>
              <w:szCs w:val="22"/>
            </w:rPr>
          </w:pPr>
          <w:hyperlink w:anchor="_Toc437056884" w:history="1">
            <w:r w:rsidR="0028704F" w:rsidRPr="008C7617">
              <w:rPr>
                <w:rStyle w:val="Hyperlink"/>
                <w:rFonts w:ascii="Arial" w:hAnsi="Arial" w:cs="Arial"/>
                <w:noProof/>
              </w:rPr>
              <w:t>V Project Issues</w:t>
            </w:r>
            <w:r w:rsidR="0028704F">
              <w:rPr>
                <w:noProof/>
                <w:webHidden/>
              </w:rPr>
              <w:tab/>
            </w:r>
            <w:r w:rsidR="0028704F">
              <w:rPr>
                <w:noProof/>
                <w:webHidden/>
              </w:rPr>
              <w:fldChar w:fldCharType="begin"/>
            </w:r>
            <w:r w:rsidR="0028704F">
              <w:rPr>
                <w:noProof/>
                <w:webHidden/>
              </w:rPr>
              <w:instrText xml:space="preserve"> PAGEREF _Toc437056884 \h </w:instrText>
            </w:r>
            <w:r w:rsidR="0028704F">
              <w:rPr>
                <w:noProof/>
                <w:webHidden/>
              </w:rPr>
            </w:r>
            <w:r w:rsidR="0028704F">
              <w:rPr>
                <w:noProof/>
                <w:webHidden/>
              </w:rPr>
              <w:fldChar w:fldCharType="separate"/>
            </w:r>
            <w:r w:rsidR="007F67D2">
              <w:rPr>
                <w:noProof/>
                <w:webHidden/>
              </w:rPr>
              <w:t>113</w:t>
            </w:r>
            <w:r w:rsidR="0028704F">
              <w:rPr>
                <w:noProof/>
                <w:webHidden/>
              </w:rPr>
              <w:fldChar w:fldCharType="end"/>
            </w:r>
          </w:hyperlink>
        </w:p>
        <w:p w14:paraId="2885AB4D"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85" w:history="1">
            <w:r w:rsidR="0028704F" w:rsidRPr="008C7617">
              <w:rPr>
                <w:rStyle w:val="Hyperlink"/>
                <w:rFonts w:ascii="Arial" w:hAnsi="Arial" w:cs="Arial"/>
                <w:noProof/>
              </w:rPr>
              <w:t>33</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Open Issues</w:t>
            </w:r>
            <w:r w:rsidR="0028704F">
              <w:rPr>
                <w:noProof/>
                <w:webHidden/>
              </w:rPr>
              <w:tab/>
            </w:r>
            <w:r w:rsidR="0028704F">
              <w:rPr>
                <w:noProof/>
                <w:webHidden/>
              </w:rPr>
              <w:fldChar w:fldCharType="begin"/>
            </w:r>
            <w:r w:rsidR="0028704F">
              <w:rPr>
                <w:noProof/>
                <w:webHidden/>
              </w:rPr>
              <w:instrText xml:space="preserve"> PAGEREF _Toc437056885 \h </w:instrText>
            </w:r>
            <w:r w:rsidR="0028704F">
              <w:rPr>
                <w:noProof/>
                <w:webHidden/>
              </w:rPr>
            </w:r>
            <w:r w:rsidR="0028704F">
              <w:rPr>
                <w:noProof/>
                <w:webHidden/>
              </w:rPr>
              <w:fldChar w:fldCharType="separate"/>
            </w:r>
            <w:r w:rsidR="007F67D2">
              <w:rPr>
                <w:noProof/>
                <w:webHidden/>
              </w:rPr>
              <w:t>113</w:t>
            </w:r>
            <w:r w:rsidR="0028704F">
              <w:rPr>
                <w:noProof/>
                <w:webHidden/>
              </w:rPr>
              <w:fldChar w:fldCharType="end"/>
            </w:r>
          </w:hyperlink>
        </w:p>
        <w:p w14:paraId="2B095FBF"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87" w:history="1">
            <w:r w:rsidR="0028704F" w:rsidRPr="008C7617">
              <w:rPr>
                <w:rStyle w:val="Hyperlink"/>
                <w:rFonts w:ascii="Arial" w:hAnsi="Arial" w:cs="Arial"/>
                <w:noProof/>
              </w:rPr>
              <w:t>34</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Off-the-Shelf Solutions</w:t>
            </w:r>
            <w:r w:rsidR="0028704F">
              <w:rPr>
                <w:noProof/>
                <w:webHidden/>
              </w:rPr>
              <w:tab/>
            </w:r>
            <w:r w:rsidR="0028704F">
              <w:rPr>
                <w:noProof/>
                <w:webHidden/>
              </w:rPr>
              <w:fldChar w:fldCharType="begin"/>
            </w:r>
            <w:r w:rsidR="0028704F">
              <w:rPr>
                <w:noProof/>
                <w:webHidden/>
              </w:rPr>
              <w:instrText xml:space="preserve"> PAGEREF _Toc437056887 \h </w:instrText>
            </w:r>
            <w:r w:rsidR="0028704F">
              <w:rPr>
                <w:noProof/>
                <w:webHidden/>
              </w:rPr>
            </w:r>
            <w:r w:rsidR="0028704F">
              <w:rPr>
                <w:noProof/>
                <w:webHidden/>
              </w:rPr>
              <w:fldChar w:fldCharType="separate"/>
            </w:r>
            <w:r w:rsidR="007F67D2">
              <w:rPr>
                <w:noProof/>
                <w:webHidden/>
              </w:rPr>
              <w:t>113</w:t>
            </w:r>
            <w:r w:rsidR="0028704F">
              <w:rPr>
                <w:noProof/>
                <w:webHidden/>
              </w:rPr>
              <w:fldChar w:fldCharType="end"/>
            </w:r>
          </w:hyperlink>
        </w:p>
        <w:p w14:paraId="21AAF3C3"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88" w:history="1">
            <w:r w:rsidR="0028704F" w:rsidRPr="008C7617">
              <w:rPr>
                <w:rStyle w:val="Hyperlink"/>
                <w:rFonts w:ascii="Arial" w:hAnsi="Arial" w:cs="Arial"/>
                <w:noProof/>
              </w:rPr>
              <w:t>34a</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Ready-Made Products</w:t>
            </w:r>
            <w:r w:rsidR="0028704F">
              <w:rPr>
                <w:noProof/>
                <w:webHidden/>
              </w:rPr>
              <w:tab/>
            </w:r>
            <w:r w:rsidR="0028704F">
              <w:rPr>
                <w:noProof/>
                <w:webHidden/>
              </w:rPr>
              <w:fldChar w:fldCharType="begin"/>
            </w:r>
            <w:r w:rsidR="0028704F">
              <w:rPr>
                <w:noProof/>
                <w:webHidden/>
              </w:rPr>
              <w:instrText xml:space="preserve"> PAGEREF _Toc437056888 \h </w:instrText>
            </w:r>
            <w:r w:rsidR="0028704F">
              <w:rPr>
                <w:noProof/>
                <w:webHidden/>
              </w:rPr>
            </w:r>
            <w:r w:rsidR="0028704F">
              <w:rPr>
                <w:noProof/>
                <w:webHidden/>
              </w:rPr>
              <w:fldChar w:fldCharType="separate"/>
            </w:r>
            <w:r w:rsidR="007F67D2">
              <w:rPr>
                <w:noProof/>
                <w:webHidden/>
              </w:rPr>
              <w:t>113</w:t>
            </w:r>
            <w:r w:rsidR="0028704F">
              <w:rPr>
                <w:noProof/>
                <w:webHidden/>
              </w:rPr>
              <w:fldChar w:fldCharType="end"/>
            </w:r>
          </w:hyperlink>
        </w:p>
        <w:p w14:paraId="36563D5B"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89" w:history="1">
            <w:r w:rsidR="0028704F" w:rsidRPr="008C7617">
              <w:rPr>
                <w:rStyle w:val="Hyperlink"/>
                <w:rFonts w:ascii="Arial" w:hAnsi="Arial" w:cs="Arial"/>
                <w:noProof/>
              </w:rPr>
              <w:t>34b</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Reusable Components</w:t>
            </w:r>
            <w:r w:rsidR="0028704F">
              <w:rPr>
                <w:noProof/>
                <w:webHidden/>
              </w:rPr>
              <w:tab/>
            </w:r>
            <w:r w:rsidR="0028704F">
              <w:rPr>
                <w:noProof/>
                <w:webHidden/>
              </w:rPr>
              <w:fldChar w:fldCharType="begin"/>
            </w:r>
            <w:r w:rsidR="0028704F">
              <w:rPr>
                <w:noProof/>
                <w:webHidden/>
              </w:rPr>
              <w:instrText xml:space="preserve"> PAGEREF _Toc437056889 \h </w:instrText>
            </w:r>
            <w:r w:rsidR="0028704F">
              <w:rPr>
                <w:noProof/>
                <w:webHidden/>
              </w:rPr>
            </w:r>
            <w:r w:rsidR="0028704F">
              <w:rPr>
                <w:noProof/>
                <w:webHidden/>
              </w:rPr>
              <w:fldChar w:fldCharType="separate"/>
            </w:r>
            <w:r w:rsidR="007F67D2">
              <w:rPr>
                <w:noProof/>
                <w:webHidden/>
              </w:rPr>
              <w:t>113</w:t>
            </w:r>
            <w:r w:rsidR="0028704F">
              <w:rPr>
                <w:noProof/>
                <w:webHidden/>
              </w:rPr>
              <w:fldChar w:fldCharType="end"/>
            </w:r>
          </w:hyperlink>
        </w:p>
        <w:p w14:paraId="257CAAC5"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90" w:history="1">
            <w:r w:rsidR="0028704F" w:rsidRPr="008C7617">
              <w:rPr>
                <w:rStyle w:val="Hyperlink"/>
                <w:rFonts w:ascii="Arial" w:hAnsi="Arial" w:cs="Arial"/>
                <w:noProof/>
              </w:rPr>
              <w:t>34c</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Products that can be copied</w:t>
            </w:r>
            <w:r w:rsidR="0028704F">
              <w:rPr>
                <w:noProof/>
                <w:webHidden/>
              </w:rPr>
              <w:tab/>
            </w:r>
            <w:r w:rsidR="0028704F">
              <w:rPr>
                <w:noProof/>
                <w:webHidden/>
              </w:rPr>
              <w:fldChar w:fldCharType="begin"/>
            </w:r>
            <w:r w:rsidR="0028704F">
              <w:rPr>
                <w:noProof/>
                <w:webHidden/>
              </w:rPr>
              <w:instrText xml:space="preserve"> PAGEREF _Toc437056890 \h </w:instrText>
            </w:r>
            <w:r w:rsidR="0028704F">
              <w:rPr>
                <w:noProof/>
                <w:webHidden/>
              </w:rPr>
            </w:r>
            <w:r w:rsidR="0028704F">
              <w:rPr>
                <w:noProof/>
                <w:webHidden/>
              </w:rPr>
              <w:fldChar w:fldCharType="separate"/>
            </w:r>
            <w:r w:rsidR="007F67D2">
              <w:rPr>
                <w:noProof/>
                <w:webHidden/>
              </w:rPr>
              <w:t>113</w:t>
            </w:r>
            <w:r w:rsidR="0028704F">
              <w:rPr>
                <w:noProof/>
                <w:webHidden/>
              </w:rPr>
              <w:fldChar w:fldCharType="end"/>
            </w:r>
          </w:hyperlink>
        </w:p>
        <w:p w14:paraId="3AB011D2"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91" w:history="1">
            <w:r w:rsidR="0028704F" w:rsidRPr="008C7617">
              <w:rPr>
                <w:rStyle w:val="Hyperlink"/>
                <w:rFonts w:ascii="Arial" w:hAnsi="Arial" w:cs="Arial"/>
                <w:noProof/>
              </w:rPr>
              <w:t>35</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New Problems</w:t>
            </w:r>
            <w:r w:rsidR="0028704F">
              <w:rPr>
                <w:noProof/>
                <w:webHidden/>
              </w:rPr>
              <w:tab/>
            </w:r>
            <w:r w:rsidR="0028704F">
              <w:rPr>
                <w:noProof/>
                <w:webHidden/>
              </w:rPr>
              <w:fldChar w:fldCharType="begin"/>
            </w:r>
            <w:r w:rsidR="0028704F">
              <w:rPr>
                <w:noProof/>
                <w:webHidden/>
              </w:rPr>
              <w:instrText xml:space="preserve"> PAGEREF _Toc437056891 \h </w:instrText>
            </w:r>
            <w:r w:rsidR="0028704F">
              <w:rPr>
                <w:noProof/>
                <w:webHidden/>
              </w:rPr>
            </w:r>
            <w:r w:rsidR="0028704F">
              <w:rPr>
                <w:noProof/>
                <w:webHidden/>
              </w:rPr>
              <w:fldChar w:fldCharType="separate"/>
            </w:r>
            <w:r w:rsidR="007F67D2">
              <w:rPr>
                <w:noProof/>
                <w:webHidden/>
              </w:rPr>
              <w:t>114</w:t>
            </w:r>
            <w:r w:rsidR="0028704F">
              <w:rPr>
                <w:noProof/>
                <w:webHidden/>
              </w:rPr>
              <w:fldChar w:fldCharType="end"/>
            </w:r>
          </w:hyperlink>
        </w:p>
        <w:p w14:paraId="0FA87F5B"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92" w:history="1">
            <w:r w:rsidR="0028704F" w:rsidRPr="008C7617">
              <w:rPr>
                <w:rStyle w:val="Hyperlink"/>
                <w:rFonts w:ascii="Arial" w:hAnsi="Arial" w:cs="Arial"/>
                <w:noProof/>
              </w:rPr>
              <w:t>35a</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Effects on the Current Environment</w:t>
            </w:r>
            <w:r w:rsidR="0028704F">
              <w:rPr>
                <w:noProof/>
                <w:webHidden/>
              </w:rPr>
              <w:tab/>
            </w:r>
            <w:r w:rsidR="0028704F">
              <w:rPr>
                <w:noProof/>
                <w:webHidden/>
              </w:rPr>
              <w:fldChar w:fldCharType="begin"/>
            </w:r>
            <w:r w:rsidR="0028704F">
              <w:rPr>
                <w:noProof/>
                <w:webHidden/>
              </w:rPr>
              <w:instrText xml:space="preserve"> PAGEREF _Toc437056892 \h </w:instrText>
            </w:r>
            <w:r w:rsidR="0028704F">
              <w:rPr>
                <w:noProof/>
                <w:webHidden/>
              </w:rPr>
            </w:r>
            <w:r w:rsidR="0028704F">
              <w:rPr>
                <w:noProof/>
                <w:webHidden/>
              </w:rPr>
              <w:fldChar w:fldCharType="separate"/>
            </w:r>
            <w:r w:rsidR="007F67D2">
              <w:rPr>
                <w:noProof/>
                <w:webHidden/>
              </w:rPr>
              <w:t>114</w:t>
            </w:r>
            <w:r w:rsidR="0028704F">
              <w:rPr>
                <w:noProof/>
                <w:webHidden/>
              </w:rPr>
              <w:fldChar w:fldCharType="end"/>
            </w:r>
          </w:hyperlink>
        </w:p>
        <w:p w14:paraId="4E2A8646"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93" w:history="1">
            <w:r w:rsidR="0028704F" w:rsidRPr="008C7617">
              <w:rPr>
                <w:rStyle w:val="Hyperlink"/>
                <w:rFonts w:ascii="Arial" w:hAnsi="Arial" w:cs="Arial"/>
                <w:noProof/>
              </w:rPr>
              <w:t>35b</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Effects on the Installed Systems</w:t>
            </w:r>
            <w:r w:rsidR="0028704F">
              <w:rPr>
                <w:noProof/>
                <w:webHidden/>
              </w:rPr>
              <w:tab/>
            </w:r>
            <w:r w:rsidR="0028704F">
              <w:rPr>
                <w:noProof/>
                <w:webHidden/>
              </w:rPr>
              <w:fldChar w:fldCharType="begin"/>
            </w:r>
            <w:r w:rsidR="0028704F">
              <w:rPr>
                <w:noProof/>
                <w:webHidden/>
              </w:rPr>
              <w:instrText xml:space="preserve"> PAGEREF _Toc437056893 \h </w:instrText>
            </w:r>
            <w:r w:rsidR="0028704F">
              <w:rPr>
                <w:noProof/>
                <w:webHidden/>
              </w:rPr>
            </w:r>
            <w:r w:rsidR="0028704F">
              <w:rPr>
                <w:noProof/>
                <w:webHidden/>
              </w:rPr>
              <w:fldChar w:fldCharType="separate"/>
            </w:r>
            <w:r w:rsidR="007F67D2">
              <w:rPr>
                <w:noProof/>
                <w:webHidden/>
              </w:rPr>
              <w:t>114</w:t>
            </w:r>
            <w:r w:rsidR="0028704F">
              <w:rPr>
                <w:noProof/>
                <w:webHidden/>
              </w:rPr>
              <w:fldChar w:fldCharType="end"/>
            </w:r>
          </w:hyperlink>
        </w:p>
        <w:p w14:paraId="506DF875"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94" w:history="1">
            <w:r w:rsidR="0028704F" w:rsidRPr="008C7617">
              <w:rPr>
                <w:rStyle w:val="Hyperlink"/>
                <w:rFonts w:ascii="Arial" w:hAnsi="Arial" w:cs="Arial"/>
                <w:noProof/>
              </w:rPr>
              <w:t>35c</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Potential User Problems</w:t>
            </w:r>
            <w:r w:rsidR="0028704F">
              <w:rPr>
                <w:noProof/>
                <w:webHidden/>
              </w:rPr>
              <w:tab/>
            </w:r>
            <w:r w:rsidR="0028704F">
              <w:rPr>
                <w:noProof/>
                <w:webHidden/>
              </w:rPr>
              <w:fldChar w:fldCharType="begin"/>
            </w:r>
            <w:r w:rsidR="0028704F">
              <w:rPr>
                <w:noProof/>
                <w:webHidden/>
              </w:rPr>
              <w:instrText xml:space="preserve"> PAGEREF _Toc437056894 \h </w:instrText>
            </w:r>
            <w:r w:rsidR="0028704F">
              <w:rPr>
                <w:noProof/>
                <w:webHidden/>
              </w:rPr>
            </w:r>
            <w:r w:rsidR="0028704F">
              <w:rPr>
                <w:noProof/>
                <w:webHidden/>
              </w:rPr>
              <w:fldChar w:fldCharType="separate"/>
            </w:r>
            <w:r w:rsidR="007F67D2">
              <w:rPr>
                <w:noProof/>
                <w:webHidden/>
              </w:rPr>
              <w:t>114</w:t>
            </w:r>
            <w:r w:rsidR="0028704F">
              <w:rPr>
                <w:noProof/>
                <w:webHidden/>
              </w:rPr>
              <w:fldChar w:fldCharType="end"/>
            </w:r>
          </w:hyperlink>
        </w:p>
        <w:p w14:paraId="25E16FDB"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95" w:history="1">
            <w:r w:rsidR="0028704F" w:rsidRPr="008C7617">
              <w:rPr>
                <w:rStyle w:val="Hyperlink"/>
                <w:rFonts w:ascii="Arial" w:hAnsi="Arial" w:cs="Arial"/>
                <w:noProof/>
              </w:rPr>
              <w:t>35d</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Follow-up Problems</w:t>
            </w:r>
            <w:r w:rsidR="0028704F">
              <w:rPr>
                <w:noProof/>
                <w:webHidden/>
              </w:rPr>
              <w:tab/>
            </w:r>
            <w:r w:rsidR="0028704F">
              <w:rPr>
                <w:noProof/>
                <w:webHidden/>
              </w:rPr>
              <w:fldChar w:fldCharType="begin"/>
            </w:r>
            <w:r w:rsidR="0028704F">
              <w:rPr>
                <w:noProof/>
                <w:webHidden/>
              </w:rPr>
              <w:instrText xml:space="preserve"> PAGEREF _Toc437056895 \h </w:instrText>
            </w:r>
            <w:r w:rsidR="0028704F">
              <w:rPr>
                <w:noProof/>
                <w:webHidden/>
              </w:rPr>
            </w:r>
            <w:r w:rsidR="0028704F">
              <w:rPr>
                <w:noProof/>
                <w:webHidden/>
              </w:rPr>
              <w:fldChar w:fldCharType="separate"/>
            </w:r>
            <w:r w:rsidR="007F67D2">
              <w:rPr>
                <w:noProof/>
                <w:webHidden/>
              </w:rPr>
              <w:t>114</w:t>
            </w:r>
            <w:r w:rsidR="0028704F">
              <w:rPr>
                <w:noProof/>
                <w:webHidden/>
              </w:rPr>
              <w:fldChar w:fldCharType="end"/>
            </w:r>
          </w:hyperlink>
        </w:p>
        <w:p w14:paraId="548CE5BF"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96" w:history="1">
            <w:r w:rsidR="0028704F" w:rsidRPr="008C7617">
              <w:rPr>
                <w:rStyle w:val="Hyperlink"/>
                <w:rFonts w:ascii="Arial" w:hAnsi="Arial" w:cs="Arial"/>
                <w:noProof/>
              </w:rPr>
              <w:t>36</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Tasks</w:t>
            </w:r>
            <w:r w:rsidR="0028704F">
              <w:rPr>
                <w:noProof/>
                <w:webHidden/>
              </w:rPr>
              <w:tab/>
            </w:r>
            <w:r w:rsidR="0028704F">
              <w:rPr>
                <w:noProof/>
                <w:webHidden/>
              </w:rPr>
              <w:fldChar w:fldCharType="begin"/>
            </w:r>
            <w:r w:rsidR="0028704F">
              <w:rPr>
                <w:noProof/>
                <w:webHidden/>
              </w:rPr>
              <w:instrText xml:space="preserve"> PAGEREF _Toc437056896 \h </w:instrText>
            </w:r>
            <w:r w:rsidR="0028704F">
              <w:rPr>
                <w:noProof/>
                <w:webHidden/>
              </w:rPr>
            </w:r>
            <w:r w:rsidR="0028704F">
              <w:rPr>
                <w:noProof/>
                <w:webHidden/>
              </w:rPr>
              <w:fldChar w:fldCharType="separate"/>
            </w:r>
            <w:r w:rsidR="007F67D2">
              <w:rPr>
                <w:noProof/>
                <w:webHidden/>
              </w:rPr>
              <w:t>114</w:t>
            </w:r>
            <w:r w:rsidR="0028704F">
              <w:rPr>
                <w:noProof/>
                <w:webHidden/>
              </w:rPr>
              <w:fldChar w:fldCharType="end"/>
            </w:r>
          </w:hyperlink>
        </w:p>
        <w:p w14:paraId="3C56AB46"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97" w:history="1">
            <w:r w:rsidR="0028704F" w:rsidRPr="008C7617">
              <w:rPr>
                <w:rStyle w:val="Hyperlink"/>
                <w:rFonts w:ascii="Arial" w:hAnsi="Arial" w:cs="Arial"/>
                <w:noProof/>
              </w:rPr>
              <w:t>36a</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Project Planning</w:t>
            </w:r>
            <w:r w:rsidR="0028704F">
              <w:rPr>
                <w:noProof/>
                <w:webHidden/>
              </w:rPr>
              <w:tab/>
            </w:r>
            <w:r w:rsidR="0028704F">
              <w:rPr>
                <w:noProof/>
                <w:webHidden/>
              </w:rPr>
              <w:fldChar w:fldCharType="begin"/>
            </w:r>
            <w:r w:rsidR="0028704F">
              <w:rPr>
                <w:noProof/>
                <w:webHidden/>
              </w:rPr>
              <w:instrText xml:space="preserve"> PAGEREF _Toc437056897 \h </w:instrText>
            </w:r>
            <w:r w:rsidR="0028704F">
              <w:rPr>
                <w:noProof/>
                <w:webHidden/>
              </w:rPr>
            </w:r>
            <w:r w:rsidR="0028704F">
              <w:rPr>
                <w:noProof/>
                <w:webHidden/>
              </w:rPr>
              <w:fldChar w:fldCharType="separate"/>
            </w:r>
            <w:r w:rsidR="007F67D2">
              <w:rPr>
                <w:noProof/>
                <w:webHidden/>
              </w:rPr>
              <w:t>114</w:t>
            </w:r>
            <w:r w:rsidR="0028704F">
              <w:rPr>
                <w:noProof/>
                <w:webHidden/>
              </w:rPr>
              <w:fldChar w:fldCharType="end"/>
            </w:r>
          </w:hyperlink>
        </w:p>
        <w:p w14:paraId="63F582EE" w14:textId="77777777" w:rsidR="0028704F" w:rsidRDefault="000D6B22">
          <w:pPr>
            <w:pStyle w:val="TOC3"/>
            <w:tabs>
              <w:tab w:val="left" w:pos="1540"/>
            </w:tabs>
            <w:rPr>
              <w:rFonts w:asciiTheme="minorHAnsi" w:eastAsiaTheme="minorEastAsia" w:hAnsiTheme="minorHAnsi" w:cstheme="minorBidi"/>
              <w:noProof/>
              <w:sz w:val="22"/>
              <w:szCs w:val="22"/>
            </w:rPr>
          </w:pPr>
          <w:hyperlink w:anchor="_Toc437056898" w:history="1">
            <w:r w:rsidR="0028704F" w:rsidRPr="008C7617">
              <w:rPr>
                <w:rStyle w:val="Hyperlink"/>
                <w:rFonts w:ascii="Arial" w:hAnsi="Arial" w:cs="Arial"/>
                <w:noProof/>
              </w:rPr>
              <w:t>36b</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Planning of the Development Phases</w:t>
            </w:r>
            <w:r w:rsidR="0028704F">
              <w:rPr>
                <w:noProof/>
                <w:webHidden/>
              </w:rPr>
              <w:tab/>
            </w:r>
            <w:r w:rsidR="0028704F">
              <w:rPr>
                <w:noProof/>
                <w:webHidden/>
              </w:rPr>
              <w:fldChar w:fldCharType="begin"/>
            </w:r>
            <w:r w:rsidR="0028704F">
              <w:rPr>
                <w:noProof/>
                <w:webHidden/>
              </w:rPr>
              <w:instrText xml:space="preserve"> PAGEREF _Toc437056898 \h </w:instrText>
            </w:r>
            <w:r w:rsidR="0028704F">
              <w:rPr>
                <w:noProof/>
                <w:webHidden/>
              </w:rPr>
            </w:r>
            <w:r w:rsidR="0028704F">
              <w:rPr>
                <w:noProof/>
                <w:webHidden/>
              </w:rPr>
              <w:fldChar w:fldCharType="separate"/>
            </w:r>
            <w:r w:rsidR="007F67D2">
              <w:rPr>
                <w:noProof/>
                <w:webHidden/>
              </w:rPr>
              <w:t>115</w:t>
            </w:r>
            <w:r w:rsidR="0028704F">
              <w:rPr>
                <w:noProof/>
                <w:webHidden/>
              </w:rPr>
              <w:fldChar w:fldCharType="end"/>
            </w:r>
          </w:hyperlink>
        </w:p>
        <w:p w14:paraId="5CACD0E1"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899" w:history="1">
            <w:r w:rsidR="0028704F" w:rsidRPr="008C7617">
              <w:rPr>
                <w:rStyle w:val="Hyperlink"/>
                <w:rFonts w:ascii="Arial" w:hAnsi="Arial" w:cs="Arial"/>
                <w:noProof/>
              </w:rPr>
              <w:t>37</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Migration to the New Product</w:t>
            </w:r>
            <w:r w:rsidR="0028704F">
              <w:rPr>
                <w:noProof/>
                <w:webHidden/>
              </w:rPr>
              <w:tab/>
            </w:r>
            <w:r w:rsidR="0028704F">
              <w:rPr>
                <w:noProof/>
                <w:webHidden/>
              </w:rPr>
              <w:fldChar w:fldCharType="begin"/>
            </w:r>
            <w:r w:rsidR="0028704F">
              <w:rPr>
                <w:noProof/>
                <w:webHidden/>
              </w:rPr>
              <w:instrText xml:space="preserve"> PAGEREF _Toc437056899 \h </w:instrText>
            </w:r>
            <w:r w:rsidR="0028704F">
              <w:rPr>
                <w:noProof/>
                <w:webHidden/>
              </w:rPr>
            </w:r>
            <w:r w:rsidR="0028704F">
              <w:rPr>
                <w:noProof/>
                <w:webHidden/>
              </w:rPr>
              <w:fldChar w:fldCharType="separate"/>
            </w:r>
            <w:r w:rsidR="007F67D2">
              <w:rPr>
                <w:noProof/>
                <w:webHidden/>
              </w:rPr>
              <w:t>115</w:t>
            </w:r>
            <w:r w:rsidR="0028704F">
              <w:rPr>
                <w:noProof/>
                <w:webHidden/>
              </w:rPr>
              <w:fldChar w:fldCharType="end"/>
            </w:r>
          </w:hyperlink>
        </w:p>
        <w:p w14:paraId="6CD64192"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900" w:history="1">
            <w:r w:rsidR="0028704F" w:rsidRPr="008C7617">
              <w:rPr>
                <w:rStyle w:val="Hyperlink"/>
                <w:rFonts w:ascii="Arial" w:hAnsi="Arial" w:cs="Arial"/>
                <w:noProof/>
              </w:rPr>
              <w:t>38</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Risks</w:t>
            </w:r>
            <w:r w:rsidR="0028704F">
              <w:rPr>
                <w:noProof/>
                <w:webHidden/>
              </w:rPr>
              <w:tab/>
            </w:r>
            <w:r w:rsidR="0028704F">
              <w:rPr>
                <w:noProof/>
                <w:webHidden/>
              </w:rPr>
              <w:fldChar w:fldCharType="begin"/>
            </w:r>
            <w:r w:rsidR="0028704F">
              <w:rPr>
                <w:noProof/>
                <w:webHidden/>
              </w:rPr>
              <w:instrText xml:space="preserve"> PAGEREF _Toc437056900 \h </w:instrText>
            </w:r>
            <w:r w:rsidR="0028704F">
              <w:rPr>
                <w:noProof/>
                <w:webHidden/>
              </w:rPr>
            </w:r>
            <w:r w:rsidR="0028704F">
              <w:rPr>
                <w:noProof/>
                <w:webHidden/>
              </w:rPr>
              <w:fldChar w:fldCharType="separate"/>
            </w:r>
            <w:r w:rsidR="007F67D2">
              <w:rPr>
                <w:noProof/>
                <w:webHidden/>
              </w:rPr>
              <w:t>115</w:t>
            </w:r>
            <w:r w:rsidR="0028704F">
              <w:rPr>
                <w:noProof/>
                <w:webHidden/>
              </w:rPr>
              <w:fldChar w:fldCharType="end"/>
            </w:r>
          </w:hyperlink>
        </w:p>
        <w:p w14:paraId="729E6536"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901" w:history="1">
            <w:r w:rsidR="0028704F" w:rsidRPr="008C7617">
              <w:rPr>
                <w:rStyle w:val="Hyperlink"/>
                <w:rFonts w:ascii="Arial" w:hAnsi="Arial" w:cs="Arial"/>
                <w:noProof/>
              </w:rPr>
              <w:t>39</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Costs</w:t>
            </w:r>
            <w:r w:rsidR="0028704F">
              <w:rPr>
                <w:noProof/>
                <w:webHidden/>
              </w:rPr>
              <w:tab/>
            </w:r>
            <w:r w:rsidR="0028704F">
              <w:rPr>
                <w:noProof/>
                <w:webHidden/>
              </w:rPr>
              <w:fldChar w:fldCharType="begin"/>
            </w:r>
            <w:r w:rsidR="0028704F">
              <w:rPr>
                <w:noProof/>
                <w:webHidden/>
              </w:rPr>
              <w:instrText xml:space="preserve"> PAGEREF _Toc437056901 \h </w:instrText>
            </w:r>
            <w:r w:rsidR="0028704F">
              <w:rPr>
                <w:noProof/>
                <w:webHidden/>
              </w:rPr>
            </w:r>
            <w:r w:rsidR="0028704F">
              <w:rPr>
                <w:noProof/>
                <w:webHidden/>
              </w:rPr>
              <w:fldChar w:fldCharType="separate"/>
            </w:r>
            <w:r w:rsidR="007F67D2">
              <w:rPr>
                <w:noProof/>
                <w:webHidden/>
              </w:rPr>
              <w:t>115</w:t>
            </w:r>
            <w:r w:rsidR="0028704F">
              <w:rPr>
                <w:noProof/>
                <w:webHidden/>
              </w:rPr>
              <w:fldChar w:fldCharType="end"/>
            </w:r>
          </w:hyperlink>
        </w:p>
        <w:p w14:paraId="419DCD77"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902" w:history="1">
            <w:r w:rsidR="0028704F" w:rsidRPr="008C7617">
              <w:rPr>
                <w:rStyle w:val="Hyperlink"/>
                <w:rFonts w:ascii="Arial" w:hAnsi="Arial" w:cs="Arial"/>
                <w:noProof/>
              </w:rPr>
              <w:t>40</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Waiting Room</w:t>
            </w:r>
            <w:r w:rsidR="0028704F">
              <w:rPr>
                <w:noProof/>
                <w:webHidden/>
              </w:rPr>
              <w:tab/>
            </w:r>
            <w:r w:rsidR="0028704F">
              <w:rPr>
                <w:noProof/>
                <w:webHidden/>
              </w:rPr>
              <w:fldChar w:fldCharType="begin"/>
            </w:r>
            <w:r w:rsidR="0028704F">
              <w:rPr>
                <w:noProof/>
                <w:webHidden/>
              </w:rPr>
              <w:instrText xml:space="preserve"> PAGEREF _Toc437056902 \h </w:instrText>
            </w:r>
            <w:r w:rsidR="0028704F">
              <w:rPr>
                <w:noProof/>
                <w:webHidden/>
              </w:rPr>
            </w:r>
            <w:r w:rsidR="0028704F">
              <w:rPr>
                <w:noProof/>
                <w:webHidden/>
              </w:rPr>
              <w:fldChar w:fldCharType="separate"/>
            </w:r>
            <w:r w:rsidR="007F67D2">
              <w:rPr>
                <w:noProof/>
                <w:webHidden/>
              </w:rPr>
              <w:t>116</w:t>
            </w:r>
            <w:r w:rsidR="0028704F">
              <w:rPr>
                <w:noProof/>
                <w:webHidden/>
              </w:rPr>
              <w:fldChar w:fldCharType="end"/>
            </w:r>
          </w:hyperlink>
        </w:p>
        <w:p w14:paraId="5DE02A04"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903" w:history="1">
            <w:r w:rsidR="0028704F" w:rsidRPr="008C7617">
              <w:rPr>
                <w:rStyle w:val="Hyperlink"/>
                <w:rFonts w:ascii="Arial" w:hAnsi="Arial" w:cs="Arial"/>
                <w:noProof/>
              </w:rPr>
              <w:t>41</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Ideas for Solutions</w:t>
            </w:r>
            <w:r w:rsidR="0028704F">
              <w:rPr>
                <w:noProof/>
                <w:webHidden/>
              </w:rPr>
              <w:tab/>
            </w:r>
            <w:r w:rsidR="0028704F">
              <w:rPr>
                <w:noProof/>
                <w:webHidden/>
              </w:rPr>
              <w:fldChar w:fldCharType="begin"/>
            </w:r>
            <w:r w:rsidR="0028704F">
              <w:rPr>
                <w:noProof/>
                <w:webHidden/>
              </w:rPr>
              <w:instrText xml:space="preserve"> PAGEREF _Toc437056903 \h </w:instrText>
            </w:r>
            <w:r w:rsidR="0028704F">
              <w:rPr>
                <w:noProof/>
                <w:webHidden/>
              </w:rPr>
            </w:r>
            <w:r w:rsidR="0028704F">
              <w:rPr>
                <w:noProof/>
                <w:webHidden/>
              </w:rPr>
              <w:fldChar w:fldCharType="separate"/>
            </w:r>
            <w:r w:rsidR="007F67D2">
              <w:rPr>
                <w:noProof/>
                <w:webHidden/>
              </w:rPr>
              <w:t>116</w:t>
            </w:r>
            <w:r w:rsidR="0028704F">
              <w:rPr>
                <w:noProof/>
                <w:webHidden/>
              </w:rPr>
              <w:fldChar w:fldCharType="end"/>
            </w:r>
          </w:hyperlink>
        </w:p>
        <w:p w14:paraId="7BB8C8D8" w14:textId="77777777" w:rsidR="0028704F" w:rsidRDefault="000D6B22">
          <w:pPr>
            <w:pStyle w:val="TOC2"/>
            <w:tabs>
              <w:tab w:val="left" w:pos="864"/>
              <w:tab w:val="right" w:leader="dot" w:pos="9350"/>
            </w:tabs>
            <w:rPr>
              <w:rFonts w:asciiTheme="minorHAnsi" w:eastAsiaTheme="minorEastAsia" w:hAnsiTheme="minorHAnsi" w:cstheme="minorBidi"/>
              <w:noProof/>
              <w:sz w:val="22"/>
              <w:szCs w:val="22"/>
            </w:rPr>
          </w:pPr>
          <w:hyperlink w:anchor="_Toc437056904" w:history="1">
            <w:r w:rsidR="0028704F" w:rsidRPr="008C7617">
              <w:rPr>
                <w:rStyle w:val="Hyperlink"/>
                <w:rFonts w:ascii="Arial" w:hAnsi="Arial" w:cs="Arial"/>
                <w:noProof/>
              </w:rPr>
              <w:t>42</w:t>
            </w:r>
            <w:r w:rsidR="0028704F">
              <w:rPr>
                <w:rFonts w:asciiTheme="minorHAnsi" w:eastAsiaTheme="minorEastAsia" w:hAnsiTheme="minorHAnsi" w:cstheme="minorBidi"/>
                <w:noProof/>
                <w:sz w:val="22"/>
                <w:szCs w:val="22"/>
              </w:rPr>
              <w:tab/>
            </w:r>
            <w:r w:rsidR="0028704F" w:rsidRPr="008C7617">
              <w:rPr>
                <w:rStyle w:val="Hyperlink"/>
                <w:rFonts w:ascii="Arial" w:hAnsi="Arial" w:cs="Arial"/>
                <w:noProof/>
              </w:rPr>
              <w:t>Project Retrospective</w:t>
            </w:r>
            <w:r w:rsidR="0028704F">
              <w:rPr>
                <w:noProof/>
                <w:webHidden/>
              </w:rPr>
              <w:tab/>
            </w:r>
            <w:r w:rsidR="0028704F">
              <w:rPr>
                <w:noProof/>
                <w:webHidden/>
              </w:rPr>
              <w:fldChar w:fldCharType="begin"/>
            </w:r>
            <w:r w:rsidR="0028704F">
              <w:rPr>
                <w:noProof/>
                <w:webHidden/>
              </w:rPr>
              <w:instrText xml:space="preserve"> PAGEREF _Toc437056904 \h </w:instrText>
            </w:r>
            <w:r w:rsidR="0028704F">
              <w:rPr>
                <w:noProof/>
                <w:webHidden/>
              </w:rPr>
            </w:r>
            <w:r w:rsidR="0028704F">
              <w:rPr>
                <w:noProof/>
                <w:webHidden/>
              </w:rPr>
              <w:fldChar w:fldCharType="separate"/>
            </w:r>
            <w:r w:rsidR="007F67D2">
              <w:rPr>
                <w:noProof/>
                <w:webHidden/>
              </w:rPr>
              <w:t>117</w:t>
            </w:r>
            <w:r w:rsidR="0028704F">
              <w:rPr>
                <w:noProof/>
                <w:webHidden/>
              </w:rPr>
              <w:fldChar w:fldCharType="end"/>
            </w:r>
          </w:hyperlink>
        </w:p>
        <w:p w14:paraId="7AFE0E29" w14:textId="77777777" w:rsidR="0028704F" w:rsidRDefault="000D6B22">
          <w:pPr>
            <w:pStyle w:val="TOC1"/>
            <w:tabs>
              <w:tab w:val="right" w:leader="dot" w:pos="9350"/>
            </w:tabs>
            <w:rPr>
              <w:rFonts w:asciiTheme="minorHAnsi" w:eastAsiaTheme="minorEastAsia" w:hAnsiTheme="minorHAnsi" w:cstheme="minorBidi"/>
              <w:noProof/>
              <w:sz w:val="22"/>
              <w:szCs w:val="22"/>
            </w:rPr>
          </w:pPr>
          <w:hyperlink w:anchor="_Toc437056905" w:history="1">
            <w:r w:rsidR="0028704F" w:rsidRPr="008C7617">
              <w:rPr>
                <w:rStyle w:val="Hyperlink"/>
                <w:rFonts w:ascii="Arial" w:hAnsi="Arial" w:cs="Arial"/>
                <w:noProof/>
              </w:rPr>
              <w:t>VI Glossary</w:t>
            </w:r>
            <w:r w:rsidR="0028704F">
              <w:rPr>
                <w:noProof/>
                <w:webHidden/>
              </w:rPr>
              <w:tab/>
            </w:r>
            <w:r w:rsidR="0028704F">
              <w:rPr>
                <w:noProof/>
                <w:webHidden/>
              </w:rPr>
              <w:fldChar w:fldCharType="begin"/>
            </w:r>
            <w:r w:rsidR="0028704F">
              <w:rPr>
                <w:noProof/>
                <w:webHidden/>
              </w:rPr>
              <w:instrText xml:space="preserve"> PAGEREF _Toc437056905 \h </w:instrText>
            </w:r>
            <w:r w:rsidR="0028704F">
              <w:rPr>
                <w:noProof/>
                <w:webHidden/>
              </w:rPr>
            </w:r>
            <w:r w:rsidR="0028704F">
              <w:rPr>
                <w:noProof/>
                <w:webHidden/>
              </w:rPr>
              <w:fldChar w:fldCharType="separate"/>
            </w:r>
            <w:r w:rsidR="007F67D2">
              <w:rPr>
                <w:noProof/>
                <w:webHidden/>
              </w:rPr>
              <w:t>117</w:t>
            </w:r>
            <w:r w:rsidR="0028704F">
              <w:rPr>
                <w:noProof/>
                <w:webHidden/>
              </w:rPr>
              <w:fldChar w:fldCharType="end"/>
            </w:r>
          </w:hyperlink>
        </w:p>
        <w:p w14:paraId="7F72394C" w14:textId="77777777" w:rsidR="001E4759" w:rsidRPr="00CA6F4A" w:rsidRDefault="000D6B22" w:rsidP="00CA6F4A">
          <w:pPr>
            <w:pStyle w:val="TOC1"/>
            <w:tabs>
              <w:tab w:val="right" w:leader="dot" w:pos="9350"/>
            </w:tabs>
            <w:rPr>
              <w:rFonts w:asciiTheme="minorHAnsi" w:eastAsiaTheme="minorEastAsia" w:hAnsiTheme="minorHAnsi" w:cstheme="minorBidi"/>
              <w:noProof/>
              <w:sz w:val="22"/>
              <w:szCs w:val="22"/>
            </w:rPr>
          </w:pPr>
          <w:hyperlink w:anchor="_Toc437056906" w:history="1">
            <w:r w:rsidR="0028704F" w:rsidRPr="008C7617">
              <w:rPr>
                <w:rStyle w:val="Hyperlink"/>
                <w:rFonts w:ascii="Arial" w:hAnsi="Arial" w:cs="Arial"/>
                <w:noProof/>
              </w:rPr>
              <w:t>VI References</w:t>
            </w:r>
            <w:r w:rsidR="0028704F">
              <w:rPr>
                <w:noProof/>
                <w:webHidden/>
              </w:rPr>
              <w:tab/>
            </w:r>
            <w:r w:rsidR="0028704F">
              <w:rPr>
                <w:noProof/>
                <w:webHidden/>
              </w:rPr>
              <w:fldChar w:fldCharType="begin"/>
            </w:r>
            <w:r w:rsidR="0028704F">
              <w:rPr>
                <w:noProof/>
                <w:webHidden/>
              </w:rPr>
              <w:instrText xml:space="preserve"> PAGEREF _Toc437056906 \h </w:instrText>
            </w:r>
            <w:r w:rsidR="0028704F">
              <w:rPr>
                <w:noProof/>
                <w:webHidden/>
              </w:rPr>
            </w:r>
            <w:r w:rsidR="0028704F">
              <w:rPr>
                <w:noProof/>
                <w:webHidden/>
              </w:rPr>
              <w:fldChar w:fldCharType="separate"/>
            </w:r>
            <w:r w:rsidR="007F67D2">
              <w:rPr>
                <w:noProof/>
                <w:webHidden/>
              </w:rPr>
              <w:t>118</w:t>
            </w:r>
            <w:r w:rsidR="0028704F">
              <w:rPr>
                <w:noProof/>
                <w:webHidden/>
              </w:rPr>
              <w:fldChar w:fldCharType="end"/>
            </w:r>
          </w:hyperlink>
          <w:r w:rsidR="005C67FC">
            <w:fldChar w:fldCharType="end"/>
          </w:r>
        </w:p>
      </w:sdtContent>
    </w:sdt>
    <w:p w14:paraId="5C0D02EE" w14:textId="77777777" w:rsidR="001E4759" w:rsidRDefault="001E4759" w:rsidP="001E4759">
      <w:pPr>
        <w:pStyle w:val="TOC3"/>
        <w:tabs>
          <w:tab w:val="left" w:pos="1540"/>
        </w:tabs>
        <w:rPr>
          <w:rFonts w:asciiTheme="minorHAnsi" w:eastAsiaTheme="minorEastAsia" w:hAnsiTheme="minorHAnsi" w:cstheme="minorBidi"/>
          <w:noProof/>
          <w:sz w:val="22"/>
          <w:szCs w:val="22"/>
        </w:rPr>
      </w:pPr>
    </w:p>
    <w:p w14:paraId="7A365B12" w14:textId="77777777" w:rsidR="0057693E" w:rsidRDefault="0057693E" w:rsidP="005C67FC">
      <w:pPr>
        <w:pStyle w:val="Heading3"/>
        <w:pageBreakBefore/>
        <w:numPr>
          <w:ilvl w:val="0"/>
          <w:numId w:val="0"/>
        </w:numPr>
        <w:rPr>
          <w:rStyle w:val="Strong"/>
          <w:rFonts w:ascii="Arial" w:hAnsi="Arial" w:cs="Arial"/>
          <w:b/>
          <w:sz w:val="28"/>
          <w:szCs w:val="28"/>
        </w:rPr>
      </w:pPr>
    </w:p>
    <w:p w14:paraId="1250AFFD" w14:textId="77777777" w:rsidR="009201FA" w:rsidRPr="00250267" w:rsidRDefault="007D1AD5" w:rsidP="00872927">
      <w:pPr>
        <w:pStyle w:val="Heading3"/>
        <w:pageBreakBefore/>
        <w:numPr>
          <w:ilvl w:val="0"/>
          <w:numId w:val="0"/>
        </w:numPr>
        <w:ind w:left="720"/>
        <w:jc w:val="center"/>
        <w:rPr>
          <w:rFonts w:ascii="Arial" w:hAnsi="Arial" w:cs="Arial"/>
          <w:bCs w:val="0"/>
          <w:sz w:val="28"/>
          <w:szCs w:val="28"/>
        </w:rPr>
      </w:pPr>
      <w:bookmarkStart w:id="2" w:name="_Toc437056765"/>
      <w:r w:rsidRPr="00250267">
        <w:rPr>
          <w:rStyle w:val="Strong"/>
          <w:rFonts w:ascii="Arial" w:hAnsi="Arial" w:cs="Arial"/>
          <w:b/>
          <w:sz w:val="28"/>
          <w:szCs w:val="28"/>
        </w:rPr>
        <w:lastRenderedPageBreak/>
        <w:t>List of Figures</w:t>
      </w:r>
      <w:bookmarkEnd w:id="2"/>
      <w:r w:rsidR="009201FA" w:rsidRPr="00250267">
        <w:rPr>
          <w:rFonts w:ascii="Arial" w:hAnsi="Arial" w:cs="Arial"/>
        </w:rPr>
        <w:t xml:space="preserve"> </w:t>
      </w:r>
    </w:p>
    <w:p w14:paraId="3C7C267F" w14:textId="77777777" w:rsidR="00B54CC2" w:rsidRPr="00250267" w:rsidRDefault="007D6EC4" w:rsidP="00CC4B70">
      <w:pPr>
        <w:pStyle w:val="TableofFigures"/>
        <w:rPr>
          <w:noProof/>
        </w:rPr>
      </w:pPr>
      <w:r w:rsidRPr="00CC0B24">
        <w:fldChar w:fldCharType="begin"/>
      </w:r>
      <w:r w:rsidR="007D1AD5" w:rsidRPr="00CC0B24">
        <w:instrText xml:space="preserve"> TOC \h \z \c "Figure" </w:instrText>
      </w:r>
      <w:r w:rsidRPr="00CC0B24">
        <w:fldChar w:fldCharType="separate"/>
      </w:r>
      <w:hyperlink w:anchor="_Toc365981475" w:history="1">
        <w:r w:rsidR="00B54CC2" w:rsidRPr="00250267">
          <w:rPr>
            <w:rStyle w:val="Hyperlink"/>
            <w:noProof/>
            <w:color w:val="auto"/>
          </w:rPr>
          <w:t>Figure 1</w:t>
        </w:r>
        <w:r w:rsidR="007C5573" w:rsidRPr="00250267">
          <w:rPr>
            <w:rStyle w:val="Hyperlink"/>
            <w:noProof/>
            <w:color w:val="auto"/>
          </w:rPr>
          <w:t>.0</w:t>
        </w:r>
        <w:r w:rsidR="00B54CC2" w:rsidRPr="00250267">
          <w:rPr>
            <w:rStyle w:val="Hyperlink"/>
            <w:noProof/>
            <w:color w:val="auto"/>
          </w:rPr>
          <w:t xml:space="preserve"> </w:t>
        </w:r>
        <w:r w:rsidR="007C5573" w:rsidRPr="00250267">
          <w:rPr>
            <w:rStyle w:val="Hyperlink"/>
            <w:noProof/>
            <w:color w:val="auto"/>
          </w:rPr>
          <w:t>–</w:t>
        </w:r>
        <w:r w:rsidR="00B54CC2" w:rsidRPr="00250267">
          <w:rPr>
            <w:rStyle w:val="Hyperlink"/>
            <w:noProof/>
            <w:color w:val="auto"/>
          </w:rPr>
          <w:t xml:space="preserve"> </w:t>
        </w:r>
        <w:r w:rsidR="004E1DC9" w:rsidRPr="00250267">
          <w:t>User Starts Game and initiates virtual marketplace trade</w:t>
        </w:r>
        <w:r w:rsidR="00B54CC2" w:rsidRPr="00250267">
          <w:rPr>
            <w:noProof/>
            <w:webHidden/>
          </w:rPr>
          <w:tab/>
        </w:r>
      </w:hyperlink>
      <w:r w:rsidR="00872927" w:rsidRPr="00250267">
        <w:rPr>
          <w:noProof/>
        </w:rPr>
        <w:t>1</w:t>
      </w:r>
      <w:r w:rsidR="00E732D7" w:rsidRPr="00250267">
        <w:rPr>
          <w:noProof/>
        </w:rPr>
        <w:t>0</w:t>
      </w:r>
    </w:p>
    <w:p w14:paraId="01DDA8B6" w14:textId="77777777" w:rsidR="007C5573" w:rsidRPr="00250267" w:rsidRDefault="000D6B22" w:rsidP="00CC4B70">
      <w:pPr>
        <w:pStyle w:val="TableofFigures"/>
        <w:rPr>
          <w:noProof/>
        </w:rPr>
      </w:pPr>
      <w:hyperlink w:anchor="_Toc365981475" w:history="1">
        <w:r w:rsidR="007C5573" w:rsidRPr="00250267">
          <w:rPr>
            <w:rStyle w:val="Hyperlink"/>
            <w:noProof/>
            <w:color w:val="auto"/>
          </w:rPr>
          <w:t xml:space="preserve">Figure 2.0 – </w:t>
        </w:r>
        <w:r w:rsidR="004E1DC9" w:rsidRPr="00250267">
          <w:t>New User and Returning User Gameplays</w:t>
        </w:r>
        <w:r w:rsidR="007C5573" w:rsidRPr="00250267">
          <w:rPr>
            <w:noProof/>
            <w:webHidden/>
          </w:rPr>
          <w:tab/>
        </w:r>
        <w:r w:rsidR="00DA3A7C" w:rsidRPr="00250267">
          <w:rPr>
            <w:noProof/>
            <w:webHidden/>
          </w:rPr>
          <w:t>1</w:t>
        </w:r>
        <w:r w:rsidR="007C5573" w:rsidRPr="00250267">
          <w:rPr>
            <w:noProof/>
            <w:webHidden/>
          </w:rPr>
          <w:t>2</w:t>
        </w:r>
      </w:hyperlink>
    </w:p>
    <w:p w14:paraId="2F9E080A" w14:textId="77777777" w:rsidR="007C5573" w:rsidRPr="00250267" w:rsidRDefault="000D6B22" w:rsidP="00CC4B70">
      <w:pPr>
        <w:pStyle w:val="TableofFigures"/>
        <w:rPr>
          <w:noProof/>
        </w:rPr>
      </w:pPr>
      <w:hyperlink w:anchor="_Toc365981475" w:history="1">
        <w:r w:rsidR="007C5573" w:rsidRPr="00250267">
          <w:rPr>
            <w:rStyle w:val="Hyperlink"/>
            <w:noProof/>
            <w:color w:val="auto"/>
          </w:rPr>
          <w:t xml:space="preserve">Figure 3.0 – </w:t>
        </w:r>
        <w:r w:rsidR="004E1DC9" w:rsidRPr="00250267">
          <w:t>User engages in conquest with opponent</w:t>
        </w:r>
        <w:r w:rsidR="007C5573" w:rsidRPr="00250267">
          <w:rPr>
            <w:noProof/>
            <w:webHidden/>
          </w:rPr>
          <w:tab/>
        </w:r>
      </w:hyperlink>
      <w:r w:rsidR="00DA3A7C" w:rsidRPr="00250267">
        <w:rPr>
          <w:noProof/>
        </w:rPr>
        <w:t>13</w:t>
      </w:r>
    </w:p>
    <w:p w14:paraId="5CA72AC5" w14:textId="77777777" w:rsidR="007C5573" w:rsidRPr="00250267" w:rsidRDefault="000D6B22" w:rsidP="00CC4B70">
      <w:pPr>
        <w:pStyle w:val="TableofFigures"/>
        <w:rPr>
          <w:noProof/>
        </w:rPr>
      </w:pPr>
      <w:hyperlink w:anchor="_Toc365981475" w:history="1">
        <w:r w:rsidR="007C5573" w:rsidRPr="00250267">
          <w:rPr>
            <w:rStyle w:val="Hyperlink"/>
            <w:noProof/>
            <w:color w:val="auto"/>
          </w:rPr>
          <w:t xml:space="preserve">Figure 4.0 – </w:t>
        </w:r>
        <w:r w:rsidR="004E1DC9" w:rsidRPr="00250267">
          <w:t>Game summary from start to end of gameplay</w:t>
        </w:r>
        <w:r w:rsidR="007C5573" w:rsidRPr="00250267">
          <w:rPr>
            <w:noProof/>
            <w:webHidden/>
          </w:rPr>
          <w:tab/>
        </w:r>
      </w:hyperlink>
      <w:r w:rsidR="00DA3A7C" w:rsidRPr="00250267">
        <w:rPr>
          <w:noProof/>
        </w:rPr>
        <w:t>1</w:t>
      </w:r>
      <w:r w:rsidR="00872927" w:rsidRPr="00250267">
        <w:rPr>
          <w:noProof/>
        </w:rPr>
        <w:t>4</w:t>
      </w:r>
    </w:p>
    <w:p w14:paraId="1420AED2" w14:textId="77777777" w:rsidR="007C5573" w:rsidRDefault="000D6B22" w:rsidP="00CC4B70">
      <w:pPr>
        <w:pStyle w:val="TableofFigures"/>
        <w:rPr>
          <w:noProof/>
        </w:rPr>
      </w:pPr>
      <w:hyperlink w:anchor="_Toc365981475" w:history="1">
        <w:r w:rsidR="007C5573" w:rsidRPr="00250267">
          <w:rPr>
            <w:rStyle w:val="Hyperlink"/>
            <w:noProof/>
            <w:color w:val="auto"/>
          </w:rPr>
          <w:t xml:space="preserve">Figure 5.0 – </w:t>
        </w:r>
        <w:r w:rsidR="004E1DC9" w:rsidRPr="00250267">
          <w:t>Scenario where multiple users join hands to play collectively</w:t>
        </w:r>
        <w:r w:rsidR="007C5573" w:rsidRPr="00250267">
          <w:rPr>
            <w:noProof/>
            <w:webHidden/>
          </w:rPr>
          <w:tab/>
        </w:r>
      </w:hyperlink>
      <w:r w:rsidR="00DA3A7C" w:rsidRPr="00250267">
        <w:rPr>
          <w:noProof/>
        </w:rPr>
        <w:t>1</w:t>
      </w:r>
      <w:r w:rsidR="00872927" w:rsidRPr="00250267">
        <w:rPr>
          <w:noProof/>
        </w:rPr>
        <w:t>5</w:t>
      </w:r>
    </w:p>
    <w:p w14:paraId="44DF6D4E" w14:textId="77777777" w:rsidR="00D13445" w:rsidRPr="00250267" w:rsidRDefault="000D6B22" w:rsidP="00CC4B70">
      <w:pPr>
        <w:pStyle w:val="TableofFigures"/>
        <w:rPr>
          <w:noProof/>
        </w:rPr>
      </w:pPr>
      <w:hyperlink w:anchor="_Toc365981475" w:history="1">
        <w:r w:rsidR="00D13445">
          <w:rPr>
            <w:rStyle w:val="Hyperlink"/>
            <w:noProof/>
            <w:color w:val="auto"/>
          </w:rPr>
          <w:t>Figure 6</w:t>
        </w:r>
        <w:r w:rsidR="00D13445" w:rsidRPr="00250267">
          <w:rPr>
            <w:rStyle w:val="Hyperlink"/>
            <w:noProof/>
            <w:color w:val="auto"/>
          </w:rPr>
          <w:t xml:space="preserve">.0 – </w:t>
        </w:r>
        <w:r w:rsidR="00EA2FE2">
          <w:rPr>
            <w:noProof/>
          </w:rPr>
          <w:t>Standard keyboard controls for gameplay.</w:t>
        </w:r>
        <w:r w:rsidR="00D13445" w:rsidRPr="00250267">
          <w:rPr>
            <w:noProof/>
            <w:webHidden/>
          </w:rPr>
          <w:tab/>
        </w:r>
      </w:hyperlink>
      <w:r w:rsidR="005605FB">
        <w:rPr>
          <w:noProof/>
        </w:rPr>
        <w:t>21</w:t>
      </w:r>
    </w:p>
    <w:p w14:paraId="4A7119F5" w14:textId="77777777" w:rsidR="00D13445" w:rsidRPr="00250267" w:rsidRDefault="000D6B22" w:rsidP="00CC4B70">
      <w:pPr>
        <w:pStyle w:val="TableofFigures"/>
        <w:rPr>
          <w:noProof/>
        </w:rPr>
      </w:pPr>
      <w:hyperlink w:anchor="_Toc365981475" w:history="1">
        <w:r w:rsidR="00D13445">
          <w:rPr>
            <w:rStyle w:val="Hyperlink"/>
            <w:noProof/>
            <w:color w:val="auto"/>
          </w:rPr>
          <w:t>Figure 7</w:t>
        </w:r>
        <w:r w:rsidR="00D13445" w:rsidRPr="00250267">
          <w:rPr>
            <w:rStyle w:val="Hyperlink"/>
            <w:noProof/>
            <w:color w:val="auto"/>
          </w:rPr>
          <w:t xml:space="preserve">.0 – </w:t>
        </w:r>
        <w:r w:rsidR="00EA2FE2">
          <w:rPr>
            <w:noProof/>
          </w:rPr>
          <w:t>Standard gameplay buttons</w:t>
        </w:r>
        <w:r w:rsidR="00D13445" w:rsidRPr="00250267">
          <w:rPr>
            <w:noProof/>
            <w:webHidden/>
          </w:rPr>
          <w:tab/>
        </w:r>
      </w:hyperlink>
      <w:r w:rsidR="005605FB">
        <w:rPr>
          <w:noProof/>
        </w:rPr>
        <w:t>21</w:t>
      </w:r>
    </w:p>
    <w:p w14:paraId="6FFDB6ED" w14:textId="77777777" w:rsidR="00D13445" w:rsidRDefault="000D6B22" w:rsidP="00CC4B70">
      <w:pPr>
        <w:pStyle w:val="TableofFigures"/>
        <w:rPr>
          <w:noProof/>
        </w:rPr>
      </w:pPr>
      <w:hyperlink w:anchor="_Toc365981475" w:history="1">
        <w:r w:rsidR="00D13445">
          <w:rPr>
            <w:rStyle w:val="Hyperlink"/>
            <w:noProof/>
            <w:color w:val="auto"/>
          </w:rPr>
          <w:t>Figure 8</w:t>
        </w:r>
        <w:r w:rsidR="00D13445" w:rsidRPr="00250267">
          <w:rPr>
            <w:rStyle w:val="Hyperlink"/>
            <w:noProof/>
            <w:color w:val="auto"/>
          </w:rPr>
          <w:t xml:space="preserve">.0 – </w:t>
        </w:r>
        <w:r w:rsidR="00EA2FE2">
          <w:rPr>
            <w:noProof/>
          </w:rPr>
          <w:t>Use Case Diagram for a single user gameplay (Against AI)</w:t>
        </w:r>
        <w:r w:rsidR="00D13445" w:rsidRPr="00250267">
          <w:rPr>
            <w:noProof/>
            <w:webHidden/>
          </w:rPr>
          <w:tab/>
        </w:r>
      </w:hyperlink>
      <w:r w:rsidR="005605FB">
        <w:rPr>
          <w:noProof/>
        </w:rPr>
        <w:t>24</w:t>
      </w:r>
    </w:p>
    <w:p w14:paraId="735F83A7" w14:textId="77777777" w:rsidR="00AB0238" w:rsidRDefault="000D6B22" w:rsidP="00AB0238">
      <w:pPr>
        <w:pStyle w:val="TableofFigures"/>
        <w:rPr>
          <w:noProof/>
        </w:rPr>
      </w:pPr>
      <w:hyperlink w:anchor="_Toc365981475" w:history="1">
        <w:r w:rsidR="00E82BE7">
          <w:rPr>
            <w:rStyle w:val="Hyperlink"/>
            <w:noProof/>
            <w:color w:val="auto"/>
          </w:rPr>
          <w:t xml:space="preserve">Figure </w:t>
        </w:r>
        <w:r w:rsidR="00725BA0">
          <w:rPr>
            <w:rStyle w:val="Hyperlink"/>
            <w:noProof/>
            <w:color w:val="auto"/>
          </w:rPr>
          <w:t>8</w:t>
        </w:r>
        <w:r w:rsidR="00AB0238" w:rsidRPr="00250267">
          <w:rPr>
            <w:rStyle w:val="Hyperlink"/>
            <w:noProof/>
            <w:color w:val="auto"/>
          </w:rPr>
          <w:t xml:space="preserve">.0 – </w:t>
        </w:r>
        <w:r w:rsidR="005E077F">
          <w:rPr>
            <w:rStyle w:val="Hyperlink"/>
            <w:noProof/>
            <w:color w:val="auto"/>
          </w:rPr>
          <w:t xml:space="preserve">Figure to depict </w:t>
        </w:r>
        <w:r w:rsidR="00BC00D7">
          <w:rPr>
            <w:noProof/>
          </w:rPr>
          <w:t>p</w:t>
        </w:r>
        <w:r w:rsidR="005E077F">
          <w:rPr>
            <w:noProof/>
          </w:rPr>
          <w:t xml:space="preserve">roposed </w:t>
        </w:r>
        <w:r w:rsidR="00BC00D7">
          <w:rPr>
            <w:noProof/>
          </w:rPr>
          <w:t>s</w:t>
        </w:r>
        <w:r w:rsidR="005E077F">
          <w:rPr>
            <w:noProof/>
          </w:rPr>
          <w:t xml:space="preserve">oftware </w:t>
        </w:r>
        <w:r w:rsidR="00BC00D7">
          <w:rPr>
            <w:noProof/>
          </w:rPr>
          <w:t>a</w:t>
        </w:r>
        <w:r w:rsidR="005E077F">
          <w:rPr>
            <w:noProof/>
          </w:rPr>
          <w:t>rchitecture</w:t>
        </w:r>
        <w:r w:rsidR="00AB0238" w:rsidRPr="00250267">
          <w:rPr>
            <w:noProof/>
            <w:webHidden/>
          </w:rPr>
          <w:tab/>
        </w:r>
      </w:hyperlink>
      <w:r w:rsidR="005E077F">
        <w:rPr>
          <w:noProof/>
        </w:rPr>
        <w:t>74</w:t>
      </w:r>
    </w:p>
    <w:p w14:paraId="324A8AB1" w14:textId="77777777" w:rsidR="00E82BE7" w:rsidRDefault="000D6B22" w:rsidP="00E82BE7">
      <w:pPr>
        <w:pStyle w:val="TableofFigures"/>
        <w:rPr>
          <w:noProof/>
        </w:rPr>
      </w:pPr>
      <w:hyperlink w:anchor="_Toc365981475" w:history="1">
        <w:r w:rsidR="00E82BE7">
          <w:rPr>
            <w:rStyle w:val="Hyperlink"/>
            <w:noProof/>
            <w:color w:val="auto"/>
          </w:rPr>
          <w:t xml:space="preserve">Figure </w:t>
        </w:r>
        <w:r w:rsidR="000F59F2">
          <w:rPr>
            <w:rStyle w:val="Hyperlink"/>
            <w:noProof/>
            <w:color w:val="auto"/>
          </w:rPr>
          <w:t>9</w:t>
        </w:r>
        <w:r w:rsidR="00E82BE7" w:rsidRPr="00250267">
          <w:rPr>
            <w:rStyle w:val="Hyperlink"/>
            <w:noProof/>
            <w:color w:val="auto"/>
          </w:rPr>
          <w:t xml:space="preserve">.0 – </w:t>
        </w:r>
        <w:r w:rsidR="006840A0">
          <w:rPr>
            <w:noProof/>
          </w:rPr>
          <w:t>Class Diagram fof the game</w:t>
        </w:r>
        <w:r w:rsidR="00E82BE7" w:rsidRPr="00250267">
          <w:rPr>
            <w:noProof/>
            <w:webHidden/>
          </w:rPr>
          <w:tab/>
        </w:r>
      </w:hyperlink>
      <w:r w:rsidR="006840A0">
        <w:rPr>
          <w:noProof/>
        </w:rPr>
        <w:t>75</w:t>
      </w:r>
    </w:p>
    <w:p w14:paraId="70B766DD" w14:textId="77777777" w:rsidR="00E82BE7" w:rsidRDefault="000D6B22" w:rsidP="00E82BE7">
      <w:pPr>
        <w:pStyle w:val="TableofFigures"/>
        <w:rPr>
          <w:noProof/>
        </w:rPr>
      </w:pPr>
      <w:hyperlink w:anchor="_Toc365981475" w:history="1">
        <w:r w:rsidR="00E82BE7">
          <w:rPr>
            <w:rStyle w:val="Hyperlink"/>
            <w:noProof/>
            <w:color w:val="auto"/>
          </w:rPr>
          <w:t>Figure 1</w:t>
        </w:r>
        <w:r w:rsidR="00861A02">
          <w:rPr>
            <w:rStyle w:val="Hyperlink"/>
            <w:noProof/>
            <w:color w:val="auto"/>
          </w:rPr>
          <w:t>0</w:t>
        </w:r>
        <w:r w:rsidR="00E82BE7" w:rsidRPr="00250267">
          <w:rPr>
            <w:rStyle w:val="Hyperlink"/>
            <w:noProof/>
            <w:color w:val="auto"/>
          </w:rPr>
          <w:t xml:space="preserve">.0 – </w:t>
        </w:r>
        <w:r w:rsidR="00B700B6">
          <w:rPr>
            <w:noProof/>
          </w:rPr>
          <w:t>Sequence Diagram-I</w:t>
        </w:r>
        <w:r w:rsidR="00E82BE7" w:rsidRPr="00250267">
          <w:rPr>
            <w:noProof/>
            <w:webHidden/>
          </w:rPr>
          <w:tab/>
        </w:r>
      </w:hyperlink>
      <w:r w:rsidR="00B700B6">
        <w:rPr>
          <w:noProof/>
        </w:rPr>
        <w:t>76</w:t>
      </w:r>
    </w:p>
    <w:p w14:paraId="46F21FD3" w14:textId="77777777" w:rsidR="00E82BE7" w:rsidRDefault="000D6B22" w:rsidP="00E82BE7">
      <w:pPr>
        <w:pStyle w:val="TableofFigures"/>
        <w:rPr>
          <w:noProof/>
        </w:rPr>
      </w:pPr>
      <w:hyperlink w:anchor="_Toc365981475" w:history="1">
        <w:r w:rsidR="00E82BE7">
          <w:rPr>
            <w:rStyle w:val="Hyperlink"/>
            <w:noProof/>
            <w:color w:val="auto"/>
          </w:rPr>
          <w:t>Figure 1</w:t>
        </w:r>
        <w:r w:rsidR="00861A02">
          <w:rPr>
            <w:rStyle w:val="Hyperlink"/>
            <w:noProof/>
            <w:color w:val="auto"/>
          </w:rPr>
          <w:t>1</w:t>
        </w:r>
        <w:r w:rsidR="00E82BE7" w:rsidRPr="00250267">
          <w:rPr>
            <w:rStyle w:val="Hyperlink"/>
            <w:noProof/>
            <w:color w:val="auto"/>
          </w:rPr>
          <w:t xml:space="preserve">.0 – </w:t>
        </w:r>
        <w:r w:rsidR="00B700B6" w:rsidRPr="00B700B6">
          <w:rPr>
            <w:noProof/>
          </w:rPr>
          <w:t>Sequence Diagram-I</w:t>
        </w:r>
        <w:r w:rsidR="00B700B6">
          <w:rPr>
            <w:noProof/>
          </w:rPr>
          <w:t>I</w:t>
        </w:r>
        <w:r w:rsidR="00E82BE7" w:rsidRPr="00250267">
          <w:rPr>
            <w:noProof/>
            <w:webHidden/>
          </w:rPr>
          <w:tab/>
        </w:r>
      </w:hyperlink>
      <w:r w:rsidR="00370BAA">
        <w:rPr>
          <w:noProof/>
        </w:rPr>
        <w:t>77</w:t>
      </w:r>
    </w:p>
    <w:p w14:paraId="51BBBF16" w14:textId="77777777" w:rsidR="00E82BE7" w:rsidRDefault="000D6B22" w:rsidP="00E82BE7">
      <w:pPr>
        <w:pStyle w:val="TableofFigures"/>
        <w:rPr>
          <w:noProof/>
        </w:rPr>
      </w:pPr>
      <w:hyperlink w:anchor="_Toc365981475" w:history="1">
        <w:r w:rsidR="00E82BE7">
          <w:rPr>
            <w:rStyle w:val="Hyperlink"/>
            <w:noProof/>
            <w:color w:val="auto"/>
          </w:rPr>
          <w:t>Figure 1</w:t>
        </w:r>
        <w:r w:rsidR="00861A02">
          <w:rPr>
            <w:rStyle w:val="Hyperlink"/>
            <w:noProof/>
            <w:color w:val="auto"/>
          </w:rPr>
          <w:t>2</w:t>
        </w:r>
        <w:r w:rsidR="00E82BE7" w:rsidRPr="00250267">
          <w:rPr>
            <w:rStyle w:val="Hyperlink"/>
            <w:noProof/>
            <w:color w:val="auto"/>
          </w:rPr>
          <w:t xml:space="preserve">.0 – </w:t>
        </w:r>
        <w:r w:rsidR="00B700B6" w:rsidRPr="00B700B6">
          <w:rPr>
            <w:noProof/>
          </w:rPr>
          <w:t>Sequence Diagram-I</w:t>
        </w:r>
        <w:r w:rsidR="00B700B6">
          <w:rPr>
            <w:noProof/>
          </w:rPr>
          <w:t>II</w:t>
        </w:r>
        <w:r w:rsidR="00E82BE7" w:rsidRPr="00250267">
          <w:rPr>
            <w:noProof/>
            <w:webHidden/>
          </w:rPr>
          <w:tab/>
        </w:r>
      </w:hyperlink>
      <w:r w:rsidR="00370BAA">
        <w:rPr>
          <w:noProof/>
        </w:rPr>
        <w:t>78</w:t>
      </w:r>
    </w:p>
    <w:p w14:paraId="2A9E9C3D" w14:textId="77777777" w:rsidR="00E82BE7" w:rsidRDefault="000D6B22" w:rsidP="00E82BE7">
      <w:pPr>
        <w:pStyle w:val="TableofFigures"/>
        <w:rPr>
          <w:noProof/>
        </w:rPr>
      </w:pPr>
      <w:hyperlink w:anchor="_Toc365981475" w:history="1">
        <w:r w:rsidR="00E82BE7">
          <w:rPr>
            <w:rStyle w:val="Hyperlink"/>
            <w:noProof/>
            <w:color w:val="auto"/>
          </w:rPr>
          <w:t>Figure 1</w:t>
        </w:r>
        <w:r w:rsidR="00861A02">
          <w:rPr>
            <w:rStyle w:val="Hyperlink"/>
            <w:noProof/>
            <w:color w:val="auto"/>
          </w:rPr>
          <w:t>3</w:t>
        </w:r>
        <w:r w:rsidR="00E82BE7" w:rsidRPr="00250267">
          <w:rPr>
            <w:rStyle w:val="Hyperlink"/>
            <w:noProof/>
            <w:color w:val="auto"/>
          </w:rPr>
          <w:t xml:space="preserve">.0 – </w:t>
        </w:r>
        <w:r w:rsidR="00B700B6" w:rsidRPr="00B700B6">
          <w:rPr>
            <w:noProof/>
          </w:rPr>
          <w:t>Sequence Diagram-I</w:t>
        </w:r>
        <w:r w:rsidR="00B700B6">
          <w:rPr>
            <w:noProof/>
          </w:rPr>
          <w:t>V</w:t>
        </w:r>
        <w:r w:rsidR="00E82BE7" w:rsidRPr="00250267">
          <w:rPr>
            <w:noProof/>
            <w:webHidden/>
          </w:rPr>
          <w:tab/>
        </w:r>
      </w:hyperlink>
      <w:r w:rsidR="00370BAA">
        <w:rPr>
          <w:noProof/>
        </w:rPr>
        <w:t>79</w:t>
      </w:r>
    </w:p>
    <w:p w14:paraId="21DCA38F" w14:textId="77777777" w:rsidR="00E82BE7" w:rsidRDefault="000D6B22" w:rsidP="00E82BE7">
      <w:pPr>
        <w:pStyle w:val="TableofFigures"/>
        <w:rPr>
          <w:noProof/>
        </w:rPr>
      </w:pPr>
      <w:hyperlink w:anchor="_Toc365981475" w:history="1">
        <w:r w:rsidR="00E82BE7">
          <w:rPr>
            <w:rStyle w:val="Hyperlink"/>
            <w:noProof/>
            <w:color w:val="auto"/>
          </w:rPr>
          <w:t>Figure 1</w:t>
        </w:r>
        <w:r w:rsidR="00861A02">
          <w:rPr>
            <w:rStyle w:val="Hyperlink"/>
            <w:noProof/>
            <w:color w:val="auto"/>
          </w:rPr>
          <w:t>4</w:t>
        </w:r>
        <w:r w:rsidR="00E82BE7" w:rsidRPr="00250267">
          <w:rPr>
            <w:rStyle w:val="Hyperlink"/>
            <w:noProof/>
            <w:color w:val="auto"/>
          </w:rPr>
          <w:t xml:space="preserve">.0 – </w:t>
        </w:r>
        <w:r w:rsidR="00370BAA">
          <w:rPr>
            <w:noProof/>
          </w:rPr>
          <w:t>Component diagram-I</w:t>
        </w:r>
        <w:r w:rsidR="00E82BE7" w:rsidRPr="00250267">
          <w:rPr>
            <w:noProof/>
            <w:webHidden/>
          </w:rPr>
          <w:tab/>
        </w:r>
      </w:hyperlink>
      <w:r w:rsidR="00370BAA">
        <w:rPr>
          <w:noProof/>
        </w:rPr>
        <w:t>80</w:t>
      </w:r>
    </w:p>
    <w:p w14:paraId="287B5ECC" w14:textId="77777777" w:rsidR="00E82BE7" w:rsidRDefault="000D6B22" w:rsidP="00E82BE7">
      <w:pPr>
        <w:pStyle w:val="TableofFigures"/>
        <w:rPr>
          <w:noProof/>
        </w:rPr>
      </w:pPr>
      <w:hyperlink w:anchor="_Toc365981475" w:history="1">
        <w:r w:rsidR="00E82BE7">
          <w:rPr>
            <w:rStyle w:val="Hyperlink"/>
            <w:noProof/>
            <w:color w:val="auto"/>
          </w:rPr>
          <w:t>Figure 1</w:t>
        </w:r>
        <w:r w:rsidR="00861A02">
          <w:rPr>
            <w:rStyle w:val="Hyperlink"/>
            <w:noProof/>
            <w:color w:val="auto"/>
          </w:rPr>
          <w:t>5</w:t>
        </w:r>
        <w:r w:rsidR="00E82BE7">
          <w:rPr>
            <w:rStyle w:val="Hyperlink"/>
            <w:noProof/>
            <w:color w:val="auto"/>
          </w:rPr>
          <w:t>.</w:t>
        </w:r>
        <w:r w:rsidR="00E82BE7" w:rsidRPr="00250267">
          <w:rPr>
            <w:rStyle w:val="Hyperlink"/>
            <w:noProof/>
            <w:color w:val="auto"/>
          </w:rPr>
          <w:t xml:space="preserve">0 – </w:t>
        </w:r>
        <w:r w:rsidR="00370BAA" w:rsidRPr="00370BAA">
          <w:rPr>
            <w:noProof/>
          </w:rPr>
          <w:t>Component diagram-I</w:t>
        </w:r>
        <w:r w:rsidR="00370BAA">
          <w:rPr>
            <w:noProof/>
          </w:rPr>
          <w:t>I</w:t>
        </w:r>
        <w:r w:rsidR="00E82BE7" w:rsidRPr="00250267">
          <w:rPr>
            <w:noProof/>
            <w:webHidden/>
          </w:rPr>
          <w:tab/>
        </w:r>
      </w:hyperlink>
      <w:r w:rsidR="00516ADF">
        <w:rPr>
          <w:noProof/>
        </w:rPr>
        <w:t>81</w:t>
      </w:r>
    </w:p>
    <w:p w14:paraId="1FF07447" w14:textId="77777777" w:rsidR="00E82BE7" w:rsidRDefault="000D6B22" w:rsidP="00E82BE7">
      <w:pPr>
        <w:pStyle w:val="TableofFigures"/>
        <w:rPr>
          <w:noProof/>
        </w:rPr>
      </w:pPr>
      <w:hyperlink w:anchor="_Toc365981475" w:history="1">
        <w:r w:rsidR="00E82BE7">
          <w:rPr>
            <w:rStyle w:val="Hyperlink"/>
            <w:noProof/>
            <w:color w:val="auto"/>
          </w:rPr>
          <w:t>Figure 1</w:t>
        </w:r>
        <w:r w:rsidR="00861A02">
          <w:rPr>
            <w:rStyle w:val="Hyperlink"/>
            <w:noProof/>
            <w:color w:val="auto"/>
          </w:rPr>
          <w:t>6</w:t>
        </w:r>
        <w:r w:rsidR="00E82BE7" w:rsidRPr="00250267">
          <w:rPr>
            <w:rStyle w:val="Hyperlink"/>
            <w:noProof/>
            <w:color w:val="auto"/>
          </w:rPr>
          <w:t xml:space="preserve">.0 – </w:t>
        </w:r>
        <w:r w:rsidR="00370BAA" w:rsidRPr="00370BAA">
          <w:rPr>
            <w:noProof/>
          </w:rPr>
          <w:t>Component diagram-I</w:t>
        </w:r>
        <w:r w:rsidR="00370BAA">
          <w:rPr>
            <w:noProof/>
          </w:rPr>
          <w:t>II</w:t>
        </w:r>
        <w:r w:rsidR="00E82BE7" w:rsidRPr="00250267">
          <w:rPr>
            <w:noProof/>
            <w:webHidden/>
          </w:rPr>
          <w:tab/>
        </w:r>
      </w:hyperlink>
      <w:r w:rsidR="00516ADF">
        <w:rPr>
          <w:noProof/>
        </w:rPr>
        <w:t>82</w:t>
      </w:r>
    </w:p>
    <w:p w14:paraId="66A99C29" w14:textId="77777777" w:rsidR="00E82BE7" w:rsidRDefault="000D6B22" w:rsidP="00E82BE7">
      <w:pPr>
        <w:pStyle w:val="TableofFigures"/>
        <w:rPr>
          <w:noProof/>
        </w:rPr>
      </w:pPr>
      <w:hyperlink w:anchor="_Toc365981475" w:history="1">
        <w:r w:rsidR="00E82BE7">
          <w:rPr>
            <w:rStyle w:val="Hyperlink"/>
            <w:noProof/>
            <w:color w:val="auto"/>
          </w:rPr>
          <w:t>Figure 1</w:t>
        </w:r>
        <w:r w:rsidR="00861A02">
          <w:rPr>
            <w:rStyle w:val="Hyperlink"/>
            <w:noProof/>
            <w:color w:val="auto"/>
          </w:rPr>
          <w:t>7</w:t>
        </w:r>
        <w:r w:rsidR="00E82BE7" w:rsidRPr="00250267">
          <w:rPr>
            <w:rStyle w:val="Hyperlink"/>
            <w:noProof/>
            <w:color w:val="auto"/>
          </w:rPr>
          <w:t xml:space="preserve">.0 – </w:t>
        </w:r>
        <w:r w:rsidR="00370BAA" w:rsidRPr="00370BAA">
          <w:rPr>
            <w:noProof/>
          </w:rPr>
          <w:t>Component diagram-I</w:t>
        </w:r>
        <w:r w:rsidR="00370BAA">
          <w:rPr>
            <w:noProof/>
          </w:rPr>
          <w:t>V</w:t>
        </w:r>
        <w:r w:rsidR="00E82BE7" w:rsidRPr="00250267">
          <w:rPr>
            <w:noProof/>
            <w:webHidden/>
          </w:rPr>
          <w:tab/>
        </w:r>
      </w:hyperlink>
      <w:r w:rsidR="00516ADF">
        <w:rPr>
          <w:noProof/>
        </w:rPr>
        <w:t>83</w:t>
      </w:r>
    </w:p>
    <w:p w14:paraId="13D8BEF8" w14:textId="77777777" w:rsidR="00E82BE7" w:rsidRDefault="000D6B22" w:rsidP="00E82BE7">
      <w:pPr>
        <w:pStyle w:val="TableofFigures"/>
        <w:rPr>
          <w:noProof/>
        </w:rPr>
      </w:pPr>
      <w:hyperlink w:anchor="_Toc365981475" w:history="1">
        <w:r w:rsidR="00E82BE7">
          <w:rPr>
            <w:rStyle w:val="Hyperlink"/>
            <w:noProof/>
            <w:color w:val="auto"/>
          </w:rPr>
          <w:t>Figure 1</w:t>
        </w:r>
        <w:r w:rsidR="00861A02">
          <w:rPr>
            <w:rStyle w:val="Hyperlink"/>
            <w:noProof/>
            <w:color w:val="auto"/>
          </w:rPr>
          <w:t>8</w:t>
        </w:r>
        <w:r w:rsidR="00E82BE7" w:rsidRPr="00250267">
          <w:rPr>
            <w:rStyle w:val="Hyperlink"/>
            <w:noProof/>
            <w:color w:val="auto"/>
          </w:rPr>
          <w:t xml:space="preserve">.0 – </w:t>
        </w:r>
        <w:r w:rsidR="000C0D66">
          <w:rPr>
            <w:noProof/>
          </w:rPr>
          <w:t>Deployment diagram</w:t>
        </w:r>
        <w:r w:rsidR="00E82BE7" w:rsidRPr="00250267">
          <w:rPr>
            <w:noProof/>
            <w:webHidden/>
          </w:rPr>
          <w:tab/>
        </w:r>
      </w:hyperlink>
      <w:r w:rsidR="000C0D66">
        <w:rPr>
          <w:noProof/>
        </w:rPr>
        <w:t>8</w:t>
      </w:r>
      <w:r w:rsidR="00E82BE7">
        <w:rPr>
          <w:noProof/>
        </w:rPr>
        <w:t>4</w:t>
      </w:r>
    </w:p>
    <w:p w14:paraId="7D22DD0C" w14:textId="77777777" w:rsidR="0086355E" w:rsidRDefault="000D6B22" w:rsidP="0086355E">
      <w:pPr>
        <w:pStyle w:val="TableofFigures"/>
        <w:rPr>
          <w:noProof/>
        </w:rPr>
      </w:pPr>
      <w:hyperlink w:anchor="_Toc365981475" w:history="1">
        <w:r w:rsidR="0086355E">
          <w:rPr>
            <w:rStyle w:val="Hyperlink"/>
            <w:noProof/>
            <w:color w:val="auto"/>
          </w:rPr>
          <w:t>Figure 19</w:t>
        </w:r>
        <w:r w:rsidR="0086355E" w:rsidRPr="00250267">
          <w:rPr>
            <w:rStyle w:val="Hyperlink"/>
            <w:noProof/>
            <w:color w:val="auto"/>
          </w:rPr>
          <w:t xml:space="preserve">.0 – </w:t>
        </w:r>
        <w:r w:rsidR="00EF05BC">
          <w:rPr>
            <w:noProof/>
          </w:rPr>
          <w:t>UI Diagram-I</w:t>
        </w:r>
        <w:r w:rsidR="0086355E" w:rsidRPr="00250267">
          <w:rPr>
            <w:noProof/>
            <w:webHidden/>
          </w:rPr>
          <w:tab/>
        </w:r>
      </w:hyperlink>
      <w:r w:rsidR="0086355E">
        <w:rPr>
          <w:noProof/>
        </w:rPr>
        <w:t>8</w:t>
      </w:r>
      <w:r w:rsidR="00EF05BC">
        <w:rPr>
          <w:noProof/>
        </w:rPr>
        <w:t>9</w:t>
      </w:r>
    </w:p>
    <w:p w14:paraId="3D8714F6" w14:textId="77777777" w:rsidR="003F23E9" w:rsidRDefault="000D6B22" w:rsidP="003F23E9">
      <w:pPr>
        <w:pStyle w:val="TableofFigures"/>
        <w:rPr>
          <w:noProof/>
        </w:rPr>
      </w:pPr>
      <w:hyperlink w:anchor="_Toc365981475" w:history="1">
        <w:r w:rsidR="003F23E9">
          <w:rPr>
            <w:rStyle w:val="Hyperlink"/>
            <w:noProof/>
            <w:color w:val="auto"/>
          </w:rPr>
          <w:t>Figure 20</w:t>
        </w:r>
        <w:r w:rsidR="003F23E9" w:rsidRPr="00250267">
          <w:rPr>
            <w:rStyle w:val="Hyperlink"/>
            <w:noProof/>
            <w:color w:val="auto"/>
          </w:rPr>
          <w:t xml:space="preserve">.0 – </w:t>
        </w:r>
        <w:r w:rsidR="00554A8C" w:rsidRPr="00554A8C">
          <w:rPr>
            <w:noProof/>
          </w:rPr>
          <w:t>UI Diagram-I</w:t>
        </w:r>
        <w:r w:rsidR="00554A8C">
          <w:rPr>
            <w:noProof/>
          </w:rPr>
          <w:t>I</w:t>
        </w:r>
        <w:r w:rsidR="003F23E9" w:rsidRPr="00250267">
          <w:rPr>
            <w:noProof/>
            <w:webHidden/>
          </w:rPr>
          <w:tab/>
        </w:r>
      </w:hyperlink>
      <w:r w:rsidR="00554A8C">
        <w:rPr>
          <w:noProof/>
        </w:rPr>
        <w:t>90</w:t>
      </w:r>
    </w:p>
    <w:p w14:paraId="023C0819" w14:textId="77777777" w:rsidR="003F23E9" w:rsidRDefault="000D6B22" w:rsidP="003F23E9">
      <w:pPr>
        <w:pStyle w:val="TableofFigures"/>
        <w:rPr>
          <w:noProof/>
        </w:rPr>
      </w:pPr>
      <w:hyperlink w:anchor="_Toc365981475" w:history="1">
        <w:r w:rsidR="003F23E9">
          <w:rPr>
            <w:rStyle w:val="Hyperlink"/>
            <w:noProof/>
            <w:color w:val="auto"/>
          </w:rPr>
          <w:t>Figure 21</w:t>
        </w:r>
        <w:r w:rsidR="003F23E9" w:rsidRPr="00250267">
          <w:rPr>
            <w:rStyle w:val="Hyperlink"/>
            <w:noProof/>
            <w:color w:val="auto"/>
          </w:rPr>
          <w:t xml:space="preserve">.0 – </w:t>
        </w:r>
        <w:r w:rsidR="00554A8C" w:rsidRPr="00554A8C">
          <w:rPr>
            <w:noProof/>
          </w:rPr>
          <w:t>UI Diagram-I</w:t>
        </w:r>
        <w:r w:rsidR="00554A8C">
          <w:rPr>
            <w:noProof/>
          </w:rPr>
          <w:t>II</w:t>
        </w:r>
        <w:r w:rsidR="003F23E9" w:rsidRPr="00250267">
          <w:rPr>
            <w:noProof/>
            <w:webHidden/>
          </w:rPr>
          <w:tab/>
        </w:r>
      </w:hyperlink>
      <w:r w:rsidR="00554A8C">
        <w:rPr>
          <w:noProof/>
        </w:rPr>
        <w:t>91</w:t>
      </w:r>
    </w:p>
    <w:p w14:paraId="540F5BAE" w14:textId="77777777" w:rsidR="003F23E9" w:rsidRDefault="000D6B22" w:rsidP="003F23E9">
      <w:pPr>
        <w:pStyle w:val="TableofFigures"/>
        <w:rPr>
          <w:noProof/>
        </w:rPr>
      </w:pPr>
      <w:hyperlink w:anchor="_Toc365981475" w:history="1">
        <w:r w:rsidR="003F23E9">
          <w:rPr>
            <w:rStyle w:val="Hyperlink"/>
            <w:noProof/>
            <w:color w:val="auto"/>
          </w:rPr>
          <w:t>Figure 22</w:t>
        </w:r>
        <w:r w:rsidR="003F23E9" w:rsidRPr="00250267">
          <w:rPr>
            <w:rStyle w:val="Hyperlink"/>
            <w:noProof/>
            <w:color w:val="auto"/>
          </w:rPr>
          <w:t xml:space="preserve">.0 – </w:t>
        </w:r>
        <w:r w:rsidR="00554A8C" w:rsidRPr="00554A8C">
          <w:rPr>
            <w:noProof/>
          </w:rPr>
          <w:t>UI Diagram-I</w:t>
        </w:r>
        <w:r w:rsidR="00554A8C">
          <w:rPr>
            <w:noProof/>
          </w:rPr>
          <w:t>V</w:t>
        </w:r>
        <w:r w:rsidR="003F23E9" w:rsidRPr="00250267">
          <w:rPr>
            <w:noProof/>
            <w:webHidden/>
          </w:rPr>
          <w:tab/>
        </w:r>
      </w:hyperlink>
      <w:r w:rsidR="00554A8C">
        <w:rPr>
          <w:noProof/>
        </w:rPr>
        <w:t>92</w:t>
      </w:r>
    </w:p>
    <w:p w14:paraId="6C3D0FAE" w14:textId="77777777" w:rsidR="003F23E9" w:rsidRDefault="000D6B22" w:rsidP="003F23E9">
      <w:pPr>
        <w:pStyle w:val="TableofFigures"/>
        <w:rPr>
          <w:noProof/>
        </w:rPr>
      </w:pPr>
      <w:hyperlink w:anchor="_Toc365981475" w:history="1">
        <w:r w:rsidR="003F23E9">
          <w:rPr>
            <w:rStyle w:val="Hyperlink"/>
            <w:noProof/>
            <w:color w:val="auto"/>
          </w:rPr>
          <w:t>Figure 23</w:t>
        </w:r>
        <w:r w:rsidR="003F23E9" w:rsidRPr="00250267">
          <w:rPr>
            <w:rStyle w:val="Hyperlink"/>
            <w:noProof/>
            <w:color w:val="auto"/>
          </w:rPr>
          <w:t xml:space="preserve">.0 – </w:t>
        </w:r>
        <w:r w:rsidR="00554A8C">
          <w:rPr>
            <w:noProof/>
          </w:rPr>
          <w:t>Object Model</w:t>
        </w:r>
        <w:r w:rsidR="003F23E9" w:rsidRPr="00250267">
          <w:rPr>
            <w:noProof/>
            <w:webHidden/>
          </w:rPr>
          <w:tab/>
        </w:r>
      </w:hyperlink>
      <w:r w:rsidR="00554A8C">
        <w:rPr>
          <w:noProof/>
        </w:rPr>
        <w:t>101</w:t>
      </w:r>
    </w:p>
    <w:p w14:paraId="7D8F8583" w14:textId="77777777" w:rsidR="0086355E" w:rsidRPr="0086355E" w:rsidRDefault="0086355E" w:rsidP="0086355E"/>
    <w:p w14:paraId="0601E3CF" w14:textId="77777777" w:rsidR="0086355E" w:rsidRPr="0086355E" w:rsidRDefault="0086355E" w:rsidP="0086355E"/>
    <w:p w14:paraId="118D415C" w14:textId="77777777" w:rsidR="00E82BE7" w:rsidRDefault="00E82BE7" w:rsidP="00E82BE7"/>
    <w:p w14:paraId="731132FF" w14:textId="77777777" w:rsidR="00E82BE7" w:rsidRPr="00E82BE7" w:rsidRDefault="00E82BE7" w:rsidP="00E82BE7"/>
    <w:p w14:paraId="75DE52E6" w14:textId="77777777" w:rsidR="00AB0238" w:rsidRPr="00AB0238" w:rsidRDefault="00AB0238" w:rsidP="00AB0238"/>
    <w:p w14:paraId="6D1F41E8" w14:textId="77777777" w:rsidR="00003362" w:rsidRPr="00003362" w:rsidRDefault="00003362" w:rsidP="00003362"/>
    <w:p w14:paraId="633040F6" w14:textId="77777777" w:rsidR="00003362" w:rsidRPr="00003362" w:rsidRDefault="00003362" w:rsidP="00003362"/>
    <w:p w14:paraId="4D391BEC" w14:textId="77777777" w:rsidR="00D13445" w:rsidRPr="00D13445" w:rsidRDefault="00D13445" w:rsidP="00D13445"/>
    <w:p w14:paraId="22F0FE8F" w14:textId="77777777" w:rsidR="007C5573" w:rsidRPr="007C5573" w:rsidRDefault="007C5573" w:rsidP="007C5573"/>
    <w:p w14:paraId="126274EA" w14:textId="77777777" w:rsidR="007C5573" w:rsidRPr="007C5573" w:rsidRDefault="007C5573" w:rsidP="007C5573"/>
    <w:p w14:paraId="662BFAFD" w14:textId="77777777" w:rsidR="007C5573" w:rsidRPr="007C5573" w:rsidRDefault="007C5573" w:rsidP="007C5573"/>
    <w:p w14:paraId="4048AEC7" w14:textId="77777777" w:rsidR="00D85CEC" w:rsidRDefault="007D6EC4" w:rsidP="00D85CEC">
      <w:r w:rsidRPr="00CC0B24">
        <w:fldChar w:fldCharType="end"/>
      </w:r>
    </w:p>
    <w:p w14:paraId="3F65CD3A" w14:textId="77777777" w:rsidR="009364CC" w:rsidRDefault="009364CC" w:rsidP="00D85CEC"/>
    <w:p w14:paraId="3F7F081B" w14:textId="77777777" w:rsidR="009364CC" w:rsidRDefault="009364CC" w:rsidP="00D85CEC"/>
    <w:p w14:paraId="0766CC14" w14:textId="77777777" w:rsidR="009364CC" w:rsidRDefault="009364CC" w:rsidP="00D85CEC"/>
    <w:p w14:paraId="0DAFCDB2" w14:textId="77777777" w:rsidR="009364CC" w:rsidRDefault="009364CC" w:rsidP="00D85CEC"/>
    <w:p w14:paraId="2C72E282" w14:textId="77777777" w:rsidR="009364CC" w:rsidRDefault="009364CC" w:rsidP="00D85CEC"/>
    <w:p w14:paraId="4E685B95" w14:textId="77777777" w:rsidR="009364CC" w:rsidRDefault="009364CC" w:rsidP="00D85CEC"/>
    <w:p w14:paraId="148E527A" w14:textId="77777777" w:rsidR="009364CC" w:rsidRDefault="009364CC" w:rsidP="00D85CEC"/>
    <w:p w14:paraId="32FEC2A6" w14:textId="77777777" w:rsidR="009364CC" w:rsidRDefault="009364CC" w:rsidP="00D85CEC"/>
    <w:p w14:paraId="727E3A36" w14:textId="77777777" w:rsidR="009364CC" w:rsidRDefault="009364CC" w:rsidP="00D85CEC"/>
    <w:p w14:paraId="6F8C16A3" w14:textId="77777777" w:rsidR="009364CC" w:rsidRDefault="009364CC" w:rsidP="00D85CEC"/>
    <w:p w14:paraId="6C4D5024" w14:textId="77777777" w:rsidR="00B24A70" w:rsidRDefault="00B24A70" w:rsidP="00D85CEC"/>
    <w:p w14:paraId="6D0868B1" w14:textId="77777777" w:rsidR="00B24A70" w:rsidRDefault="00B24A70" w:rsidP="00D85CEC"/>
    <w:p w14:paraId="76A532A0" w14:textId="77777777" w:rsidR="00B24A70" w:rsidRDefault="00B24A70" w:rsidP="00D85CEC"/>
    <w:p w14:paraId="3A942CB8" w14:textId="77777777" w:rsidR="00B24A70" w:rsidRDefault="00B24A70" w:rsidP="00D85CEC"/>
    <w:p w14:paraId="61846DC7" w14:textId="77777777" w:rsidR="00B24A70" w:rsidRDefault="00B24A70" w:rsidP="00D85CEC"/>
    <w:p w14:paraId="30744A74" w14:textId="77777777" w:rsidR="00B24A70" w:rsidRDefault="00B24A70" w:rsidP="00D85CEC"/>
    <w:p w14:paraId="785911D7" w14:textId="77777777" w:rsidR="009364CC" w:rsidRPr="00CC0B24" w:rsidRDefault="009364CC" w:rsidP="00D85CEC"/>
    <w:p w14:paraId="0C0E4CCF" w14:textId="77777777" w:rsidR="00ED57BB" w:rsidRPr="009F0100" w:rsidRDefault="00ED57BB" w:rsidP="00ED57BB">
      <w:pPr>
        <w:pStyle w:val="Heading1"/>
        <w:rPr>
          <w:rFonts w:ascii="Arial" w:hAnsi="Arial" w:cs="Arial"/>
        </w:rPr>
      </w:pPr>
      <w:bookmarkStart w:id="3" w:name="_Toc437056766"/>
      <w:r w:rsidRPr="009F0100">
        <w:rPr>
          <w:rFonts w:ascii="Arial" w:hAnsi="Arial" w:cs="Arial"/>
        </w:rPr>
        <w:t>Project Description</w:t>
      </w:r>
      <w:bookmarkEnd w:id="3"/>
    </w:p>
    <w:p w14:paraId="1BA563AA" w14:textId="77777777" w:rsidR="00D85CEC" w:rsidRDefault="00D85CEC" w:rsidP="0068020A">
      <w:pPr>
        <w:pStyle w:val="Heading2"/>
        <w:rPr>
          <w:rFonts w:ascii="Arial" w:hAnsi="Arial" w:cs="Arial"/>
        </w:rPr>
      </w:pPr>
      <w:bookmarkStart w:id="4" w:name="_Toc437056767"/>
      <w:r w:rsidRPr="009F0100">
        <w:rPr>
          <w:rFonts w:ascii="Arial" w:hAnsi="Arial" w:cs="Arial"/>
        </w:rPr>
        <w:t>Project Overview</w:t>
      </w:r>
      <w:bookmarkStart w:id="5" w:name="_Toc365888543"/>
      <w:bookmarkEnd w:id="4"/>
      <w:bookmarkEnd w:id="5"/>
    </w:p>
    <w:p w14:paraId="32ED28A8" w14:textId="77777777" w:rsidR="005779A0" w:rsidRDefault="005779A0" w:rsidP="008436EF">
      <w:pPr>
        <w:pStyle w:val="Level2Text"/>
      </w:pPr>
      <w:r w:rsidRPr="005779A0">
        <w:t xml:space="preserve">Rise of Civilization is a turn based strategy game. It is an intuitive and easy to play game that is suitable for everyone. As a strategy game, it requires the player to think logically in order to beat his opponents. Once you start the game, you get the opportunity to choose to play either versus an AI opponent or versus players on your local area network. </w:t>
      </w:r>
    </w:p>
    <w:p w14:paraId="4F3D7BD6" w14:textId="77777777" w:rsidR="005779A0" w:rsidRDefault="005779A0" w:rsidP="008436EF">
      <w:pPr>
        <w:pStyle w:val="Level2Text"/>
      </w:pPr>
      <w:r w:rsidRPr="005779A0">
        <w:t>The objective of this game is to devel</w:t>
      </w:r>
      <w:r>
        <w:t xml:space="preserve">op and expand the user’s empire </w:t>
      </w:r>
      <w:r w:rsidRPr="005779A0">
        <w:t>that can last for ages and resist conquests from other empires. Each</w:t>
      </w:r>
      <w:r>
        <w:t xml:space="preserve"> player assumes the </w:t>
      </w:r>
      <w:r w:rsidRPr="005779A0">
        <w:t>role of a ruler of an empire and will initially hav</w:t>
      </w:r>
      <w:r>
        <w:t xml:space="preserve">e some resources in the form of </w:t>
      </w:r>
      <w:r w:rsidRPr="005779A0">
        <w:t>manpower, goods, army units and virtual currency to b</w:t>
      </w:r>
      <w:r>
        <w:t xml:space="preserve">uild his/her empire and compete </w:t>
      </w:r>
      <w:r w:rsidRPr="005779A0">
        <w:t>with other empires/civilizations. The player should pos</w:t>
      </w:r>
      <w:r>
        <w:t xml:space="preserve">sess a knack of taking critical </w:t>
      </w:r>
      <w:r w:rsidRPr="005779A0">
        <w:t>decisions regarding exploration, warfare and diplomacy.</w:t>
      </w:r>
      <w:r>
        <w:t xml:space="preserve"> </w:t>
      </w:r>
    </w:p>
    <w:p w14:paraId="04C4B389" w14:textId="77777777" w:rsidR="005779A0" w:rsidRDefault="005779A0" w:rsidP="008436EF">
      <w:pPr>
        <w:pStyle w:val="Level2Text"/>
      </w:pPr>
      <w:r w:rsidRPr="005779A0">
        <w:t xml:space="preserve">The game basically requires players to build a base where they build their buildings and units and eventually defeat all of the other players that are not in their team. That is a really good and fun way for people to develop their logical thinking, because the game requires from you to start thinking a few moves ahead (like a chess game). </w:t>
      </w:r>
    </w:p>
    <w:p w14:paraId="09284CBD" w14:textId="77777777" w:rsidR="005779A0" w:rsidRDefault="005779A0" w:rsidP="008436EF">
      <w:pPr>
        <w:pStyle w:val="Level2Text"/>
      </w:pPr>
      <w:r w:rsidRPr="005779A0">
        <w:t>As it is a turn based game, each player has a number of things he can do during his turn, which include: create new buildings, spawn units, move units and more. It is important to be noted that in our game, when you create a new soldier for example, that is not only one soldier, but it represents a brigade of soldiers. Movement of units is limited to their range and different types of units have different ranges.</w:t>
      </w:r>
      <w:r>
        <w:t xml:space="preserve"> </w:t>
      </w:r>
      <w:r w:rsidRPr="005779A0">
        <w:t>Player will be able to find new cities, build buildin</w:t>
      </w:r>
      <w:r>
        <w:t xml:space="preserve">gs and create new units. He/she </w:t>
      </w:r>
      <w:r w:rsidRPr="005779A0">
        <w:t>also can conquer all of the above from his/her</w:t>
      </w:r>
      <w:r>
        <w:t xml:space="preserve"> opponents (real or AI) through </w:t>
      </w:r>
      <w:r w:rsidRPr="005779A0">
        <w:t xml:space="preserve">conquests. The player can choose to engage some or all of his/her units for the conquest. The player with greater unit strength will have </w:t>
      </w:r>
      <w:r>
        <w:t xml:space="preserve">a greater chance of winning the </w:t>
      </w:r>
      <w:r w:rsidRPr="005779A0">
        <w:t>Conquest. Two emperors can choose to join hands with e</w:t>
      </w:r>
      <w:r>
        <w:t xml:space="preserve">ach to fight jointly with other </w:t>
      </w:r>
      <w:r w:rsidR="00246C34">
        <w:t xml:space="preserve">Civilizations. The limitation to this alliance formation being the fact that this needs to be historically accurate. </w:t>
      </w:r>
      <w:r w:rsidRPr="005779A0">
        <w:t xml:space="preserve"> </w:t>
      </w:r>
    </w:p>
    <w:p w14:paraId="6A14AA73" w14:textId="77777777" w:rsidR="005779A0" w:rsidRDefault="005779A0" w:rsidP="008436EF">
      <w:pPr>
        <w:pStyle w:val="Level2Text"/>
      </w:pPr>
      <w:r w:rsidRPr="005779A0">
        <w:t>There</w:t>
      </w:r>
      <w:r>
        <w:t xml:space="preserve"> </w:t>
      </w:r>
      <w:r w:rsidRPr="005779A0">
        <w:t>exists virtual market place where player could buy or exchange goods with other players. It uses virtual currency that is ea</w:t>
      </w:r>
      <w:r>
        <w:t xml:space="preserve">rned from each turn that player </w:t>
      </w:r>
      <w:r w:rsidRPr="005779A0">
        <w:t>makes. Enemy’s skills depend on the level of adventure i.e. higher the level, higher the</w:t>
      </w:r>
      <w:r>
        <w:t xml:space="preserve"> </w:t>
      </w:r>
      <w:r w:rsidRPr="005779A0">
        <w:t xml:space="preserve">skills of an enemy. </w:t>
      </w:r>
    </w:p>
    <w:p w14:paraId="35DBFC08" w14:textId="77777777" w:rsidR="009F0100" w:rsidRPr="005779A0" w:rsidRDefault="005779A0" w:rsidP="008436EF">
      <w:pPr>
        <w:pStyle w:val="Level2Text"/>
      </w:pPr>
      <w:r w:rsidRPr="005779A0">
        <w:lastRenderedPageBreak/>
        <w:t>There are also different cell terrains, each of which has buffs for units that are onto it. It is very easy to go around the map and there is also a mini map that is a real time representation of the map, which helps you to have a better view of the whole map at any time, but scaled to be fit in the bottom context bar. At the end of your turn, you receive a fixed amount of money and a new “game day” begins. The game is really easy and fun to be played and if a player has difficulty in understanding the game rules, there is an instructions menu that will bring you the instructions screen, where everything that you are required to do as a player is described.</w:t>
      </w:r>
    </w:p>
    <w:p w14:paraId="53609B38" w14:textId="77777777" w:rsidR="00ED57BB" w:rsidRPr="005779A0" w:rsidRDefault="00ED57BB" w:rsidP="009E219C">
      <w:pPr>
        <w:pStyle w:val="Heading2"/>
        <w:rPr>
          <w:rFonts w:ascii="Arial" w:hAnsi="Arial" w:cs="Arial"/>
        </w:rPr>
      </w:pPr>
      <w:bookmarkStart w:id="6" w:name="_Toc437056768"/>
      <w:r w:rsidRPr="005779A0">
        <w:rPr>
          <w:rFonts w:ascii="Arial" w:hAnsi="Arial" w:cs="Arial"/>
        </w:rPr>
        <w:t>The Purpose of the Project</w:t>
      </w:r>
      <w:bookmarkEnd w:id="6"/>
      <w:r w:rsidRPr="005779A0">
        <w:rPr>
          <w:rFonts w:ascii="Arial" w:hAnsi="Arial" w:cs="Arial"/>
        </w:rPr>
        <w:t xml:space="preserve"> </w:t>
      </w:r>
    </w:p>
    <w:p w14:paraId="3C2F84CB" w14:textId="77777777" w:rsidR="00821F17" w:rsidRPr="005779A0" w:rsidRDefault="00454F3A" w:rsidP="00821F17">
      <w:pPr>
        <w:pStyle w:val="Heading3"/>
        <w:rPr>
          <w:rFonts w:ascii="Arial" w:hAnsi="Arial" w:cs="Arial"/>
        </w:rPr>
      </w:pPr>
      <w:bookmarkStart w:id="7" w:name="_Toc385571932"/>
      <w:bookmarkStart w:id="8" w:name="_Toc437056769"/>
      <w:r w:rsidRPr="005779A0">
        <w:rPr>
          <w:rFonts w:ascii="Arial" w:hAnsi="Arial" w:cs="Arial"/>
        </w:rPr>
        <w:t>The User Business or Background of the Project Effort</w:t>
      </w:r>
      <w:bookmarkEnd w:id="7"/>
      <w:bookmarkEnd w:id="8"/>
    </w:p>
    <w:p w14:paraId="0606243C" w14:textId="77777777" w:rsidR="00821F17" w:rsidRPr="002B0F2C" w:rsidRDefault="002B0F2C" w:rsidP="0035481C">
      <w:pPr>
        <w:pStyle w:val="Heading3"/>
        <w:numPr>
          <w:ilvl w:val="0"/>
          <w:numId w:val="0"/>
        </w:numPr>
        <w:spacing w:before="240"/>
        <w:ind w:left="1080"/>
        <w:rPr>
          <w:rFonts w:ascii="Times New Roman" w:hAnsi="Times New Roman" w:cs="Times New Roman"/>
          <w:b w:val="0"/>
        </w:rPr>
      </w:pPr>
      <w:bookmarkStart w:id="9" w:name="_Toc430906503"/>
      <w:bookmarkStart w:id="10" w:name="_Toc433930939"/>
      <w:bookmarkStart w:id="11" w:name="_Toc433934201"/>
      <w:bookmarkStart w:id="12" w:name="_Toc437056770"/>
      <w:r w:rsidRPr="002B0F2C">
        <w:rPr>
          <w:rFonts w:ascii="Times New Roman" w:hAnsi="Times New Roman" w:cs="Times New Roman"/>
          <w:b w:val="0"/>
          <w:color w:val="222222"/>
          <w:shd w:val="clear" w:color="auto" w:fill="FFFFFF"/>
        </w:rPr>
        <w:t>Our project, The Rise of Civilization, is a turn based strategy game, wherein the player has an option to play either against an AI or against other players on your local area network. The game basically requires players to build a base where they build their buildings and units and eventually defeat all of the other players that are not in their team. The situation that triggered the development effort of the project is that in today’s world, where we are surrounded by technology, students have lost the ability to think abstractly or logically and destroying social interactions. This, in-turn, is impacting their ability of problem solving and abstract thinking. Rise of Civilizations will provide the children with a platform to apply strategies in guiding troops, conquering territories, performing trade and managing resources, which will, in process, enhance their cognitive power. As it is a turn based game, each player has a number of things he/she can do during his/her turn, which includes: creating new buildings, spawning units, moving units and more. The user is presented with a map which gives a good view of different terrains and assists the user in building the units. The user can pan the map with the movement of the mouse. The user can pan the map left, right, up, down by moving the mouse to the left-most, right-most, up-most, down-most part of the map as well as using the mouse to pan the map, the user can use the keyboard to pan the map by using the left, right, up, down arrow keys to pan the map left, right, up, down. The keyboard can also be used for zooming in and zooming out of the map to get a wider view of the map. This is done by the + or - keys, which will increment the zoom accordingly. The buildings and units have stats that determine their effect on the game. For buildings they have stats for Health, Cost and Reward. For units they have stats for Health, Cost, Number of Units and Range. The health stat track how much damage a building/unit can take before it is removed from the game. The cost tracks how much money the player needs to create that building/unit. The reward stat tracks how much money the enemy player gets from destroying the building/unit. The damage stat</w:t>
      </w:r>
      <w:r w:rsidR="00B773A2">
        <w:rPr>
          <w:rFonts w:ascii="Times New Roman" w:hAnsi="Times New Roman" w:cs="Times New Roman"/>
          <w:b w:val="0"/>
          <w:color w:val="222222"/>
          <w:shd w:val="clear" w:color="auto" w:fill="FFFFFF"/>
        </w:rPr>
        <w:t>istics</w:t>
      </w:r>
      <w:r w:rsidRPr="002B0F2C">
        <w:rPr>
          <w:rFonts w:ascii="Times New Roman" w:hAnsi="Times New Roman" w:cs="Times New Roman"/>
          <w:b w:val="0"/>
          <w:color w:val="222222"/>
          <w:shd w:val="clear" w:color="auto" w:fill="FFFFFF"/>
        </w:rPr>
        <w:t xml:space="preserve"> for units track how much health is removed from other units or buildings. Game ends when there are no opponents left in the game, or when last of player</w:t>
      </w:r>
      <w:r w:rsidR="00B773A2">
        <w:rPr>
          <w:rFonts w:ascii="Times New Roman" w:hAnsi="Times New Roman" w:cs="Times New Roman"/>
          <w:b w:val="0"/>
          <w:color w:val="222222"/>
          <w:shd w:val="clear" w:color="auto" w:fill="FFFFFF"/>
        </w:rPr>
        <w:t>’</w:t>
      </w:r>
      <w:r w:rsidRPr="002B0F2C">
        <w:rPr>
          <w:rFonts w:ascii="Times New Roman" w:hAnsi="Times New Roman" w:cs="Times New Roman"/>
          <w:b w:val="0"/>
          <w:color w:val="222222"/>
          <w:shd w:val="clear" w:color="auto" w:fill="FFFFFF"/>
        </w:rPr>
        <w:t>s “settlements” is captured.</w:t>
      </w:r>
      <w:bookmarkEnd w:id="9"/>
      <w:bookmarkEnd w:id="10"/>
      <w:bookmarkEnd w:id="11"/>
      <w:bookmarkEnd w:id="12"/>
    </w:p>
    <w:p w14:paraId="34A8C606" w14:textId="77777777" w:rsidR="00454F3A" w:rsidRPr="005779A0" w:rsidRDefault="00454F3A" w:rsidP="001971F7">
      <w:pPr>
        <w:pStyle w:val="Heading3"/>
        <w:rPr>
          <w:rFonts w:ascii="Arial" w:hAnsi="Arial" w:cs="Arial"/>
        </w:rPr>
      </w:pPr>
      <w:bookmarkStart w:id="13" w:name="_Toc437056771"/>
      <w:r w:rsidRPr="005779A0">
        <w:rPr>
          <w:rFonts w:ascii="Arial" w:hAnsi="Arial" w:cs="Arial"/>
        </w:rPr>
        <w:t>Goals of the Project</w:t>
      </w:r>
      <w:bookmarkEnd w:id="13"/>
    </w:p>
    <w:p w14:paraId="49C19ECF" w14:textId="77777777" w:rsidR="00821F17" w:rsidRPr="002B0F2C" w:rsidRDefault="002B0F2C" w:rsidP="0035481C">
      <w:pPr>
        <w:pStyle w:val="Level3Text"/>
      </w:pPr>
      <w:r w:rsidRPr="002B0F2C">
        <w:rPr>
          <w:color w:val="222222"/>
          <w:shd w:val="clear" w:color="auto" w:fill="FFFFFF"/>
        </w:rPr>
        <w:t xml:space="preserve">The main goal of our project is to provide an opportunity to the people to apply strategies and conceptualize </w:t>
      </w:r>
      <w:r w:rsidR="000E55A5" w:rsidRPr="002B0F2C">
        <w:rPr>
          <w:color w:val="222222"/>
          <w:shd w:val="clear" w:color="auto" w:fill="FFFFFF"/>
        </w:rPr>
        <w:t>things. It</w:t>
      </w:r>
      <w:r w:rsidRPr="002B0F2C">
        <w:rPr>
          <w:color w:val="222222"/>
          <w:shd w:val="clear" w:color="auto" w:fill="FFFFFF"/>
        </w:rPr>
        <w:t xml:space="preserve"> will involve substantial and well defined planning, together with right actions which will lead to the strategy’s </w:t>
      </w:r>
      <w:r w:rsidR="002225F8">
        <w:rPr>
          <w:color w:val="222222"/>
          <w:shd w:val="clear" w:color="auto" w:fill="FFFFFF"/>
        </w:rPr>
        <w:t>success.</w:t>
      </w:r>
      <w:r w:rsidR="002225F8" w:rsidRPr="002B0F2C">
        <w:rPr>
          <w:color w:val="222222"/>
          <w:shd w:val="clear" w:color="auto" w:fill="FFFFFF"/>
        </w:rPr>
        <w:t xml:space="preserve"> The</w:t>
      </w:r>
      <w:r w:rsidRPr="002B0F2C">
        <w:rPr>
          <w:color w:val="222222"/>
          <w:shd w:val="clear" w:color="auto" w:fill="FFFFFF"/>
        </w:rPr>
        <w:t xml:space="preserve"> </w:t>
      </w:r>
      <w:r w:rsidRPr="002B0F2C">
        <w:rPr>
          <w:color w:val="222222"/>
          <w:shd w:val="clear" w:color="auto" w:fill="FFFFFF"/>
        </w:rPr>
        <w:lastRenderedPageBreak/>
        <w:t>players will engage in battles, conquer territories, perform trades and forge relationships. The Rise of Civilizations will compel and urge the users to think. It will also increase the social engagement among the players as the game is highly interactive. Hence, the players will be completely engaged and engrossed.</w:t>
      </w:r>
    </w:p>
    <w:p w14:paraId="23F641BE" w14:textId="77777777" w:rsidR="00454F3A" w:rsidRPr="005779A0" w:rsidRDefault="00454F3A" w:rsidP="00A77635">
      <w:pPr>
        <w:pStyle w:val="Heading3"/>
        <w:rPr>
          <w:rFonts w:ascii="Arial" w:hAnsi="Arial" w:cs="Arial"/>
        </w:rPr>
      </w:pPr>
      <w:bookmarkStart w:id="14" w:name="_Toc437056772"/>
      <w:r w:rsidRPr="005779A0">
        <w:rPr>
          <w:rFonts w:ascii="Arial" w:hAnsi="Arial" w:cs="Arial"/>
        </w:rPr>
        <w:t>Measurement</w:t>
      </w:r>
      <w:bookmarkEnd w:id="14"/>
      <w:r w:rsidRPr="005779A0">
        <w:rPr>
          <w:rFonts w:ascii="Arial" w:hAnsi="Arial" w:cs="Arial"/>
        </w:rPr>
        <w:t xml:space="preserve"> </w:t>
      </w:r>
    </w:p>
    <w:p w14:paraId="3944E7FF" w14:textId="77777777" w:rsidR="00454F3A" w:rsidRPr="00DD7747" w:rsidRDefault="00DD7747" w:rsidP="00966D01">
      <w:pPr>
        <w:pStyle w:val="Level2Text"/>
      </w:pPr>
      <w:r w:rsidRPr="00DD7747">
        <w:rPr>
          <w:color w:val="222222"/>
          <w:shd w:val="clear" w:color="auto" w:fill="FFFFFF"/>
        </w:rPr>
        <w:t>The goals of our project The Rise of Civilizations are measurable. Our main goal is to simulate the civilizations so that people can apply different tactics to compete against one another in order to build a big empire by forging relations, conquering territories and utilizing resources. This will enhance their power to think logically. This goal can be measured in a way that if our project is really helpful, then there will be increase in users using the project. This will also attract people who are curious to know about the activities that used to take place in various civilizations. The success of the game will also attract different organizations to post their advertisements.</w:t>
      </w:r>
    </w:p>
    <w:p w14:paraId="2384F08A" w14:textId="77777777" w:rsidR="00AC3BC0" w:rsidRPr="00DD7747" w:rsidRDefault="00AC3BC0" w:rsidP="00A77635">
      <w:pPr>
        <w:pStyle w:val="Heading2"/>
        <w:rPr>
          <w:rFonts w:ascii="Arial" w:hAnsi="Arial" w:cs="Arial"/>
        </w:rPr>
      </w:pPr>
      <w:bookmarkStart w:id="15" w:name="_Toc437056773"/>
      <w:r w:rsidRPr="00DD7747">
        <w:rPr>
          <w:rFonts w:ascii="Arial" w:hAnsi="Arial" w:cs="Arial"/>
        </w:rPr>
        <w:t>The Scope of the Work</w:t>
      </w:r>
      <w:bookmarkEnd w:id="15"/>
    </w:p>
    <w:p w14:paraId="3E0C9BE0" w14:textId="77777777" w:rsidR="001C730B" w:rsidRPr="00DD7747" w:rsidRDefault="001C730B" w:rsidP="00A77635">
      <w:pPr>
        <w:pStyle w:val="Heading3"/>
        <w:rPr>
          <w:rFonts w:ascii="Arial" w:hAnsi="Arial" w:cs="Arial"/>
        </w:rPr>
      </w:pPr>
      <w:bookmarkStart w:id="16" w:name="_Toc437056774"/>
      <w:r w:rsidRPr="00DD7747">
        <w:rPr>
          <w:rFonts w:ascii="Arial" w:hAnsi="Arial" w:cs="Arial"/>
        </w:rPr>
        <w:t>The Current Situation</w:t>
      </w:r>
      <w:bookmarkEnd w:id="16"/>
    </w:p>
    <w:p w14:paraId="04C4ADA1" w14:textId="77777777" w:rsidR="001C730B" w:rsidRPr="00DD7747" w:rsidRDefault="00DD7747" w:rsidP="00DD7747">
      <w:pPr>
        <w:pStyle w:val="Level2Text"/>
      </w:pPr>
      <w:r w:rsidRPr="00DD7747">
        <w:t xml:space="preserve">Currently there are many desktop based and web based historical games based on similar themes of building civilizations but our game will have game scenarios modeled around  real historical facts which include land, army units, virtual currency and goods associated with that civilization and time period. The user will able to experience the trade and warfare practices of the time period he wishes to play in.  The game will serve as a great platform for the user to learn about different civilizations and time periods and have fun at the same time. Unlike the other games available in market, the progress of the player in our game will not be based on his prior historical knowledge but on his/her knack of taking critical decisions regarding exploration, warfare and diplomacy. Moreover, the game basically requires players to build a base where they build their buildings and units and eventually defeat all of the other players that are not in their team. That is a really good and fun way for people to develop their logical thinking, because the game requires from you to start thinking a few moves ahead (like a chess game).Unlike previous versions of games, our game will </w:t>
      </w:r>
      <w:r w:rsidR="001A2048">
        <w:t xml:space="preserve">give </w:t>
      </w:r>
      <w:r w:rsidRPr="00DD7747">
        <w:t>the user, the option to alternatively collaborate with other player(s) in order to increase their strength in terms of the land and manpower he owns. This will help the player i</w:t>
      </w:r>
      <w:r>
        <w:t xml:space="preserve">mprove his standing in the game </w:t>
      </w:r>
      <w:r w:rsidR="008E4A6B" w:rsidRPr="00DD7747">
        <w:t>data.</w:t>
      </w:r>
    </w:p>
    <w:p w14:paraId="0845B762" w14:textId="77777777" w:rsidR="00AC3BC0" w:rsidRPr="00443DC9" w:rsidRDefault="002B0D15" w:rsidP="00A77635">
      <w:pPr>
        <w:pStyle w:val="Heading2"/>
        <w:rPr>
          <w:rFonts w:ascii="Arial" w:hAnsi="Arial" w:cs="Arial"/>
        </w:rPr>
      </w:pPr>
      <w:bookmarkStart w:id="17" w:name="_Toc437056775"/>
      <w:r w:rsidRPr="00443DC9">
        <w:rPr>
          <w:rFonts w:ascii="Arial" w:hAnsi="Arial" w:cs="Arial"/>
        </w:rPr>
        <w:t>The Scope of the Product</w:t>
      </w:r>
      <w:bookmarkEnd w:id="17"/>
    </w:p>
    <w:p w14:paraId="7598DF6C" w14:textId="77777777" w:rsidR="002B0D15" w:rsidRPr="00443DC9" w:rsidRDefault="002B0D15" w:rsidP="002B0D15">
      <w:pPr>
        <w:pStyle w:val="Heading3"/>
        <w:rPr>
          <w:rFonts w:ascii="Arial" w:hAnsi="Arial" w:cs="Arial"/>
        </w:rPr>
      </w:pPr>
      <w:bookmarkStart w:id="18" w:name="_Toc437056776"/>
      <w:r w:rsidRPr="00443DC9">
        <w:rPr>
          <w:rFonts w:ascii="Arial" w:hAnsi="Arial" w:cs="Arial"/>
        </w:rPr>
        <w:t>Scenario Diagram(s)</w:t>
      </w:r>
      <w:bookmarkEnd w:id="18"/>
    </w:p>
    <w:p w14:paraId="04C0349D" w14:textId="77777777" w:rsidR="00C4549B" w:rsidRDefault="00C4549B" w:rsidP="00C4549B">
      <w:pPr>
        <w:pStyle w:val="Level3Text"/>
        <w:rPr>
          <w:rFonts w:ascii="Arial" w:hAnsi="Arial" w:cs="Arial"/>
          <w:color w:val="000000"/>
          <w:sz w:val="23"/>
          <w:szCs w:val="23"/>
        </w:rPr>
      </w:pPr>
      <w:r>
        <w:rPr>
          <w:rFonts w:ascii="Arial" w:hAnsi="Arial" w:cs="Arial"/>
          <w:color w:val="000000"/>
          <w:sz w:val="23"/>
          <w:szCs w:val="23"/>
        </w:rPr>
        <w:t xml:space="preserve">Fig. </w:t>
      </w:r>
      <w:r w:rsidR="00EC3B21">
        <w:rPr>
          <w:rFonts w:ascii="Arial" w:hAnsi="Arial" w:cs="Arial"/>
          <w:color w:val="000000"/>
          <w:sz w:val="23"/>
          <w:szCs w:val="23"/>
        </w:rPr>
        <w:t>1.0:</w:t>
      </w:r>
      <w:r>
        <w:rPr>
          <w:rFonts w:ascii="Arial" w:hAnsi="Arial" w:cs="Arial"/>
          <w:color w:val="000000"/>
          <w:sz w:val="23"/>
          <w:szCs w:val="23"/>
        </w:rPr>
        <w:t xml:space="preserve"> </w:t>
      </w:r>
      <w:r w:rsidR="00694900">
        <w:rPr>
          <w:rFonts w:ascii="Arial" w:hAnsi="Arial" w:cs="Arial"/>
          <w:color w:val="000000"/>
          <w:sz w:val="23"/>
          <w:szCs w:val="23"/>
        </w:rPr>
        <w:t>User Starts Game</w:t>
      </w:r>
      <w:r w:rsidR="00D044CC">
        <w:rPr>
          <w:rFonts w:ascii="Arial" w:hAnsi="Arial" w:cs="Arial"/>
          <w:color w:val="000000"/>
          <w:sz w:val="23"/>
          <w:szCs w:val="23"/>
        </w:rPr>
        <w:t xml:space="preserve"> and initiates virtual marketplace trade</w:t>
      </w:r>
    </w:p>
    <w:p w14:paraId="5CAF209C" w14:textId="77777777" w:rsidR="00C4549B" w:rsidRDefault="00443DC9" w:rsidP="00D64753">
      <w:pPr>
        <w:pStyle w:val="NormalWeb"/>
        <w:spacing w:before="0" w:beforeAutospacing="0" w:after="0" w:afterAutospacing="0"/>
      </w:pPr>
      <w:r>
        <w:rPr>
          <w:noProof/>
        </w:rPr>
        <w:lastRenderedPageBreak/>
        <w:drawing>
          <wp:inline distT="0" distB="0" distL="0" distR="0" wp14:anchorId="5533C550" wp14:editId="3E2580B4">
            <wp:extent cx="5886450" cy="6924675"/>
            <wp:effectExtent l="0" t="0" r="0" b="9525"/>
            <wp:docPr id="6" name="Picture 6" descr="C:\Users\Akhil\Desktop\visio\Draw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khil\Desktop\visio\Drawing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86450" cy="6924675"/>
                    </a:xfrm>
                    <a:prstGeom prst="rect">
                      <a:avLst/>
                    </a:prstGeom>
                    <a:noFill/>
                    <a:ln>
                      <a:noFill/>
                    </a:ln>
                  </pic:spPr>
                </pic:pic>
              </a:graphicData>
            </a:graphic>
          </wp:inline>
        </w:drawing>
      </w:r>
    </w:p>
    <w:p w14:paraId="4582D5A4" w14:textId="77777777" w:rsidR="00D64753" w:rsidRDefault="00D64753" w:rsidP="00C4549B">
      <w:pPr>
        <w:pStyle w:val="Level3Text"/>
      </w:pPr>
    </w:p>
    <w:p w14:paraId="474ACDAB" w14:textId="77777777" w:rsidR="00D64753" w:rsidRDefault="00D64753" w:rsidP="00C4549B">
      <w:pPr>
        <w:pStyle w:val="Level3Text"/>
      </w:pPr>
    </w:p>
    <w:p w14:paraId="1BC0F1D7" w14:textId="77777777" w:rsidR="00D64753" w:rsidRDefault="00D64753" w:rsidP="00C4549B">
      <w:pPr>
        <w:pStyle w:val="Level3Text"/>
      </w:pPr>
    </w:p>
    <w:p w14:paraId="540A7AFA" w14:textId="77777777" w:rsidR="00D64753" w:rsidRDefault="00D64753" w:rsidP="00C4549B">
      <w:pPr>
        <w:pStyle w:val="Level3Text"/>
      </w:pPr>
    </w:p>
    <w:p w14:paraId="311CB9AA" w14:textId="77777777" w:rsidR="00900209" w:rsidRDefault="00900209" w:rsidP="00900209">
      <w:pPr>
        <w:pStyle w:val="Level3Text"/>
        <w:rPr>
          <w:rFonts w:ascii="Arial" w:hAnsi="Arial" w:cs="Arial"/>
          <w:color w:val="000000"/>
          <w:sz w:val="23"/>
          <w:szCs w:val="23"/>
        </w:rPr>
      </w:pPr>
      <w:r>
        <w:rPr>
          <w:rFonts w:ascii="Arial" w:hAnsi="Arial" w:cs="Arial"/>
          <w:color w:val="000000"/>
          <w:sz w:val="23"/>
          <w:szCs w:val="23"/>
        </w:rPr>
        <w:lastRenderedPageBreak/>
        <w:t xml:space="preserve">Fig. </w:t>
      </w:r>
      <w:r w:rsidR="00EC3B21">
        <w:rPr>
          <w:rFonts w:ascii="Arial" w:hAnsi="Arial" w:cs="Arial"/>
          <w:color w:val="000000"/>
          <w:sz w:val="23"/>
          <w:szCs w:val="23"/>
        </w:rPr>
        <w:t>2.0:</w:t>
      </w:r>
      <w:r>
        <w:rPr>
          <w:rFonts w:ascii="Arial" w:hAnsi="Arial" w:cs="Arial"/>
          <w:color w:val="000000"/>
          <w:sz w:val="23"/>
          <w:szCs w:val="23"/>
        </w:rPr>
        <w:t xml:space="preserve"> New User and Returning User Gameplays</w:t>
      </w:r>
    </w:p>
    <w:p w14:paraId="360B775D" w14:textId="77777777" w:rsidR="00957A82" w:rsidRDefault="00957A82" w:rsidP="00C4549B">
      <w:pPr>
        <w:pStyle w:val="Level3Text"/>
      </w:pPr>
    </w:p>
    <w:p w14:paraId="70EF04FF" w14:textId="77777777" w:rsidR="00957A82" w:rsidRDefault="008B4699" w:rsidP="00942C15">
      <w:pPr>
        <w:pStyle w:val="Level3Text"/>
        <w:jc w:val="center"/>
      </w:pPr>
      <w:r>
        <w:rPr>
          <w:noProof/>
        </w:rPr>
        <w:drawing>
          <wp:anchor distT="0" distB="0" distL="114300" distR="114300" simplePos="0" relativeHeight="251659264" behindDoc="1" locked="0" layoutInCell="1" allowOverlap="1" wp14:anchorId="3FC74FC9" wp14:editId="5C4C960E">
            <wp:simplePos x="0" y="0"/>
            <wp:positionH relativeFrom="column">
              <wp:posOffset>-304800</wp:posOffset>
            </wp:positionH>
            <wp:positionV relativeFrom="paragraph">
              <wp:posOffset>152400</wp:posOffset>
            </wp:positionV>
            <wp:extent cx="6334125" cy="5219700"/>
            <wp:effectExtent l="0" t="0" r="9525" b="0"/>
            <wp:wrapTight wrapText="bothSides">
              <wp:wrapPolygon edited="0">
                <wp:start x="0" y="0"/>
                <wp:lineTo x="0" y="21521"/>
                <wp:lineTo x="21568" y="21521"/>
                <wp:lineTo x="21568" y="0"/>
                <wp:lineTo x="0" y="0"/>
              </wp:wrapPolygon>
            </wp:wrapTight>
            <wp:docPr id="2" name="Picture 2" descr="C:\Users\Akhil\Desktop\Rise of Civi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khil\Desktop\Rise of Civiliza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4125" cy="5219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9F9F27" w14:textId="77777777" w:rsidR="00D64753" w:rsidRDefault="00D64753" w:rsidP="00C4549B">
      <w:pPr>
        <w:pStyle w:val="Level3Text"/>
      </w:pPr>
    </w:p>
    <w:p w14:paraId="32A96007" w14:textId="77777777" w:rsidR="00D64753" w:rsidRDefault="00D64753" w:rsidP="00C4549B">
      <w:pPr>
        <w:pStyle w:val="Level3Text"/>
      </w:pPr>
    </w:p>
    <w:p w14:paraId="26D5C39D" w14:textId="77777777" w:rsidR="00D64753" w:rsidRDefault="00D64753" w:rsidP="00C4549B">
      <w:pPr>
        <w:pStyle w:val="Level3Text"/>
      </w:pPr>
    </w:p>
    <w:p w14:paraId="71BE140E" w14:textId="77777777" w:rsidR="00D64753" w:rsidRDefault="00D64753" w:rsidP="00C4549B">
      <w:pPr>
        <w:pStyle w:val="Level3Text"/>
      </w:pPr>
    </w:p>
    <w:p w14:paraId="24145BDE" w14:textId="77777777" w:rsidR="00942C15" w:rsidRDefault="00942C15" w:rsidP="00C4549B">
      <w:pPr>
        <w:pStyle w:val="Level3Text"/>
      </w:pPr>
    </w:p>
    <w:p w14:paraId="3C151403" w14:textId="77777777" w:rsidR="00942C15" w:rsidRDefault="00942C15" w:rsidP="00C4549B">
      <w:pPr>
        <w:pStyle w:val="Level3Text"/>
      </w:pPr>
    </w:p>
    <w:p w14:paraId="0FAD920E" w14:textId="77777777" w:rsidR="00942C15" w:rsidRDefault="00942C15" w:rsidP="00C4549B">
      <w:pPr>
        <w:pStyle w:val="Level3Text"/>
      </w:pPr>
    </w:p>
    <w:p w14:paraId="10C8EA32" w14:textId="77777777" w:rsidR="00A30600" w:rsidRDefault="00A30600" w:rsidP="00A30600">
      <w:pPr>
        <w:pStyle w:val="Level3Text"/>
        <w:rPr>
          <w:rFonts w:ascii="Arial" w:hAnsi="Arial" w:cs="Arial"/>
          <w:color w:val="000000"/>
          <w:sz w:val="23"/>
          <w:szCs w:val="23"/>
        </w:rPr>
      </w:pPr>
      <w:r>
        <w:rPr>
          <w:rFonts w:ascii="Arial" w:hAnsi="Arial" w:cs="Arial"/>
          <w:color w:val="000000"/>
          <w:sz w:val="23"/>
          <w:szCs w:val="23"/>
        </w:rPr>
        <w:t xml:space="preserve">Fig. </w:t>
      </w:r>
      <w:r w:rsidR="00EC3B21">
        <w:rPr>
          <w:rFonts w:ascii="Arial" w:hAnsi="Arial" w:cs="Arial"/>
          <w:color w:val="000000"/>
          <w:sz w:val="23"/>
          <w:szCs w:val="23"/>
        </w:rPr>
        <w:t>3.0:</w:t>
      </w:r>
      <w:r>
        <w:rPr>
          <w:rFonts w:ascii="Arial" w:hAnsi="Arial" w:cs="Arial"/>
          <w:color w:val="000000"/>
          <w:sz w:val="23"/>
          <w:szCs w:val="23"/>
        </w:rPr>
        <w:t xml:space="preserve"> User engages in conquest with opponent</w:t>
      </w:r>
    </w:p>
    <w:p w14:paraId="06CD421B" w14:textId="77777777" w:rsidR="003530D6" w:rsidRDefault="003530D6" w:rsidP="00C4549B">
      <w:pPr>
        <w:pStyle w:val="Level3Text"/>
      </w:pPr>
    </w:p>
    <w:p w14:paraId="0B6DB34B" w14:textId="77777777" w:rsidR="00D64753" w:rsidRDefault="003530D6" w:rsidP="00C4549B">
      <w:pPr>
        <w:pStyle w:val="Level3Text"/>
      </w:pPr>
      <w:r>
        <w:rPr>
          <w:noProof/>
        </w:rPr>
        <w:drawing>
          <wp:anchor distT="0" distB="0" distL="114300" distR="114300" simplePos="0" relativeHeight="251660288" behindDoc="1" locked="0" layoutInCell="1" allowOverlap="1" wp14:anchorId="01256E3B" wp14:editId="14028A6E">
            <wp:simplePos x="0" y="0"/>
            <wp:positionH relativeFrom="column">
              <wp:posOffset>228600</wp:posOffset>
            </wp:positionH>
            <wp:positionV relativeFrom="paragraph">
              <wp:posOffset>148590</wp:posOffset>
            </wp:positionV>
            <wp:extent cx="5886450" cy="7210425"/>
            <wp:effectExtent l="0" t="0" r="0" b="9525"/>
            <wp:wrapTight wrapText="bothSides">
              <wp:wrapPolygon edited="0">
                <wp:start x="0" y="0"/>
                <wp:lineTo x="0" y="21571"/>
                <wp:lineTo x="21530" y="21571"/>
                <wp:lineTo x="21530" y="0"/>
                <wp:lineTo x="0" y="0"/>
              </wp:wrapPolygon>
            </wp:wrapTight>
            <wp:docPr id="19" name="Picture 19" descr="C:\Users\Akhil\Desktop\visio\Drawin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khil\Desktop\visio\Drawing1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6450" cy="7210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84018B" w14:textId="77777777" w:rsidR="003530D6" w:rsidRDefault="003530D6" w:rsidP="00C4549B">
      <w:pPr>
        <w:pStyle w:val="Level3Text"/>
      </w:pPr>
    </w:p>
    <w:p w14:paraId="053BD4F1" w14:textId="77777777" w:rsidR="0064762A" w:rsidRPr="00EC3B21" w:rsidRDefault="008B4699" w:rsidP="00EC3B21">
      <w:pPr>
        <w:pStyle w:val="Level3Text"/>
        <w:rPr>
          <w:rFonts w:ascii="Arial" w:hAnsi="Arial" w:cs="Arial"/>
          <w:color w:val="000000"/>
          <w:sz w:val="23"/>
          <w:szCs w:val="23"/>
        </w:rPr>
      </w:pPr>
      <w:r>
        <w:rPr>
          <w:noProof/>
        </w:rPr>
        <w:lastRenderedPageBreak/>
        <w:drawing>
          <wp:anchor distT="0" distB="0" distL="114300" distR="114300" simplePos="0" relativeHeight="251661312" behindDoc="1" locked="0" layoutInCell="1" allowOverlap="1" wp14:anchorId="40854BE5" wp14:editId="54BD5C6E">
            <wp:simplePos x="0" y="0"/>
            <wp:positionH relativeFrom="column">
              <wp:posOffset>76200</wp:posOffset>
            </wp:positionH>
            <wp:positionV relativeFrom="paragraph">
              <wp:posOffset>323850</wp:posOffset>
            </wp:positionV>
            <wp:extent cx="5940425" cy="7296150"/>
            <wp:effectExtent l="0" t="0" r="3175" b="0"/>
            <wp:wrapTight wrapText="bothSides">
              <wp:wrapPolygon edited="0">
                <wp:start x="0" y="0"/>
                <wp:lineTo x="0" y="21544"/>
                <wp:lineTo x="21542" y="21544"/>
                <wp:lineTo x="21542" y="0"/>
                <wp:lineTo x="0" y="0"/>
              </wp:wrapPolygon>
            </wp:wrapTight>
            <wp:docPr id="21" name="Picture 21" descr="C:\Users\Akhil\Desktop\visio\Drawing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khil\Desktop\visio\Drawing3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729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C3B21">
        <w:rPr>
          <w:rFonts w:ascii="Arial" w:hAnsi="Arial" w:cs="Arial"/>
          <w:color w:val="000000"/>
          <w:sz w:val="23"/>
          <w:szCs w:val="23"/>
        </w:rPr>
        <w:t>Fig. 4.0: Game summary from start to end of gameplay</w:t>
      </w:r>
    </w:p>
    <w:p w14:paraId="6364D1CE" w14:textId="77777777" w:rsidR="001B6D59" w:rsidRDefault="001B6D59" w:rsidP="00C4549B">
      <w:pPr>
        <w:pStyle w:val="Level3Text"/>
      </w:pPr>
    </w:p>
    <w:p w14:paraId="2DD1A4C7" w14:textId="77777777" w:rsidR="0064762A" w:rsidRDefault="0064762A" w:rsidP="001B6D59">
      <w:pPr>
        <w:jc w:val="center"/>
      </w:pPr>
    </w:p>
    <w:p w14:paraId="5EAB3112" w14:textId="77777777" w:rsidR="001B6D59" w:rsidRDefault="001B6D59" w:rsidP="001B6D59">
      <w:pPr>
        <w:jc w:val="center"/>
      </w:pPr>
    </w:p>
    <w:p w14:paraId="68866404" w14:textId="77777777" w:rsidR="003530D6" w:rsidRPr="008B4699" w:rsidRDefault="00CE2AE8" w:rsidP="008B4699">
      <w:pPr>
        <w:pStyle w:val="Level3Text"/>
        <w:rPr>
          <w:rFonts w:ascii="Arial" w:hAnsi="Arial" w:cs="Arial"/>
          <w:color w:val="000000"/>
          <w:sz w:val="23"/>
          <w:szCs w:val="23"/>
        </w:rPr>
      </w:pPr>
      <w:r>
        <w:rPr>
          <w:rFonts w:ascii="Arial" w:hAnsi="Arial" w:cs="Arial"/>
          <w:color w:val="000000"/>
          <w:sz w:val="23"/>
          <w:szCs w:val="23"/>
        </w:rPr>
        <w:t>Fig. 5</w:t>
      </w:r>
      <w:r w:rsidR="001B6D59">
        <w:rPr>
          <w:rFonts w:ascii="Arial" w:hAnsi="Arial" w:cs="Arial"/>
          <w:color w:val="000000"/>
          <w:sz w:val="23"/>
          <w:szCs w:val="23"/>
        </w:rPr>
        <w:t>.0: Scenario where multiple users join hands to play collectively</w:t>
      </w:r>
    </w:p>
    <w:p w14:paraId="06B7DD8D" w14:textId="77777777" w:rsidR="003530D6" w:rsidRPr="00C4549B" w:rsidRDefault="008B4699" w:rsidP="00C4549B">
      <w:pPr>
        <w:pStyle w:val="Level3Text"/>
      </w:pPr>
      <w:r>
        <w:rPr>
          <w:noProof/>
        </w:rPr>
        <w:drawing>
          <wp:anchor distT="0" distB="0" distL="114300" distR="114300" simplePos="0" relativeHeight="251662336" behindDoc="1" locked="0" layoutInCell="1" allowOverlap="1" wp14:anchorId="7F8FCE02" wp14:editId="4ADF3210">
            <wp:simplePos x="0" y="0"/>
            <wp:positionH relativeFrom="column">
              <wp:posOffset>38100</wp:posOffset>
            </wp:positionH>
            <wp:positionV relativeFrom="paragraph">
              <wp:posOffset>407670</wp:posOffset>
            </wp:positionV>
            <wp:extent cx="5940425" cy="6562725"/>
            <wp:effectExtent l="0" t="0" r="3175" b="9525"/>
            <wp:wrapTight wrapText="bothSides">
              <wp:wrapPolygon edited="0">
                <wp:start x="0" y="0"/>
                <wp:lineTo x="0" y="21569"/>
                <wp:lineTo x="21542" y="21569"/>
                <wp:lineTo x="21542" y="0"/>
                <wp:lineTo x="0" y="0"/>
              </wp:wrapPolygon>
            </wp:wrapTight>
            <wp:docPr id="22" name="Picture 22" descr="C:\Users\Akhil\Desktop\visio\Drawing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khil\Desktop\visio\Drawing2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656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BB1382" w14:textId="77777777" w:rsidR="001C730B" w:rsidRPr="0064762A" w:rsidRDefault="001C730B" w:rsidP="00A77635">
      <w:pPr>
        <w:pStyle w:val="Heading3"/>
        <w:rPr>
          <w:rFonts w:ascii="Arial" w:hAnsi="Arial" w:cs="Arial"/>
        </w:rPr>
      </w:pPr>
      <w:bookmarkStart w:id="19" w:name="_Toc437056777"/>
      <w:r w:rsidRPr="0064762A">
        <w:rPr>
          <w:rFonts w:ascii="Arial" w:hAnsi="Arial" w:cs="Arial"/>
        </w:rPr>
        <w:lastRenderedPageBreak/>
        <w:t xml:space="preserve">Product </w:t>
      </w:r>
      <w:r w:rsidR="007A77C4" w:rsidRPr="0064762A">
        <w:rPr>
          <w:rFonts w:ascii="Arial" w:hAnsi="Arial" w:cs="Arial"/>
        </w:rPr>
        <w:t xml:space="preserve">Scenario </w:t>
      </w:r>
      <w:r w:rsidRPr="0064762A">
        <w:rPr>
          <w:rFonts w:ascii="Arial" w:hAnsi="Arial" w:cs="Arial"/>
        </w:rPr>
        <w:t>List</w:t>
      </w:r>
      <w:bookmarkEnd w:id="19"/>
    </w:p>
    <w:p w14:paraId="61E83F49" w14:textId="77777777" w:rsidR="00D64753" w:rsidRPr="00D64753" w:rsidRDefault="00D64753" w:rsidP="00D64753">
      <w:pPr>
        <w:pStyle w:val="NormalWeb"/>
        <w:spacing w:before="0" w:beforeAutospacing="0" w:after="0" w:afterAutospacing="0"/>
        <w:ind w:left="1080"/>
      </w:pPr>
      <w:r w:rsidRPr="00D64753">
        <w:rPr>
          <w:color w:val="000000"/>
        </w:rPr>
        <w:t xml:space="preserve">1.     </w:t>
      </w:r>
      <w:r w:rsidR="0064762A">
        <w:rPr>
          <w:color w:val="000000"/>
        </w:rPr>
        <w:t>Game Start</w:t>
      </w:r>
    </w:p>
    <w:p w14:paraId="25D0C44A" w14:textId="77777777" w:rsidR="00D64753" w:rsidRPr="00D64753" w:rsidRDefault="00D64753" w:rsidP="00D64753">
      <w:pPr>
        <w:pStyle w:val="NormalWeb"/>
        <w:spacing w:before="0" w:beforeAutospacing="0" w:after="0" w:afterAutospacing="0"/>
        <w:ind w:left="1080"/>
      </w:pPr>
      <w:r w:rsidRPr="00D64753">
        <w:rPr>
          <w:color w:val="000000"/>
        </w:rPr>
        <w:t xml:space="preserve">2.     </w:t>
      </w:r>
      <w:r w:rsidR="00A55089">
        <w:t>Players Engage in Trade</w:t>
      </w:r>
    </w:p>
    <w:p w14:paraId="55070C85" w14:textId="77777777" w:rsidR="00D64753" w:rsidRPr="00D64753" w:rsidRDefault="00D64753" w:rsidP="00D64753">
      <w:pPr>
        <w:pStyle w:val="NormalWeb"/>
        <w:spacing w:before="0" w:beforeAutospacing="0" w:after="0" w:afterAutospacing="0"/>
        <w:ind w:left="1080"/>
      </w:pPr>
      <w:r w:rsidRPr="00D64753">
        <w:rPr>
          <w:color w:val="000000"/>
        </w:rPr>
        <w:t xml:space="preserve">3.     </w:t>
      </w:r>
      <w:r w:rsidR="00A55089">
        <w:t>Players Engage in Conquests</w:t>
      </w:r>
    </w:p>
    <w:p w14:paraId="0A7828A8" w14:textId="77777777" w:rsidR="00D64753" w:rsidRPr="00D64753" w:rsidRDefault="00D64753" w:rsidP="00D64753">
      <w:pPr>
        <w:pStyle w:val="NormalWeb"/>
        <w:spacing w:before="0" w:beforeAutospacing="0" w:after="0" w:afterAutospacing="0"/>
        <w:ind w:left="1080"/>
      </w:pPr>
      <w:r w:rsidRPr="00D64753">
        <w:rPr>
          <w:color w:val="000000"/>
        </w:rPr>
        <w:t xml:space="preserve">4.     </w:t>
      </w:r>
      <w:r w:rsidR="00A55089">
        <w:t>Multiple Players Shake Hands</w:t>
      </w:r>
    </w:p>
    <w:p w14:paraId="3EBC5C72" w14:textId="77777777" w:rsidR="00C4549B" w:rsidRPr="00A55089" w:rsidRDefault="00D64753" w:rsidP="00A55089">
      <w:pPr>
        <w:pStyle w:val="NormalWeb"/>
        <w:spacing w:before="0" w:beforeAutospacing="0" w:after="0" w:afterAutospacing="0"/>
        <w:ind w:left="1080"/>
        <w:rPr>
          <w:color w:val="000000"/>
        </w:rPr>
      </w:pPr>
      <w:r w:rsidRPr="00D64753">
        <w:rPr>
          <w:color w:val="000000"/>
        </w:rPr>
        <w:t xml:space="preserve">5.     </w:t>
      </w:r>
      <w:r w:rsidR="00A55089">
        <w:t>End of Game</w:t>
      </w:r>
    </w:p>
    <w:p w14:paraId="5B3349B8" w14:textId="77777777" w:rsidR="001C730B" w:rsidRPr="00A55089" w:rsidRDefault="001C730B" w:rsidP="00A77635">
      <w:pPr>
        <w:pStyle w:val="Heading3"/>
        <w:rPr>
          <w:rFonts w:ascii="Arial" w:hAnsi="Arial" w:cs="Arial"/>
        </w:rPr>
      </w:pPr>
      <w:bookmarkStart w:id="20" w:name="_Toc437056778"/>
      <w:r w:rsidRPr="00A55089">
        <w:rPr>
          <w:rFonts w:ascii="Arial" w:hAnsi="Arial" w:cs="Arial"/>
        </w:rPr>
        <w:t xml:space="preserve">Individual Product </w:t>
      </w:r>
      <w:r w:rsidR="007A77C4" w:rsidRPr="00A55089">
        <w:rPr>
          <w:rFonts w:ascii="Arial" w:hAnsi="Arial" w:cs="Arial"/>
        </w:rPr>
        <w:t>Scenarios</w:t>
      </w:r>
      <w:bookmarkEnd w:id="20"/>
    </w:p>
    <w:p w14:paraId="599FFC8C" w14:textId="77777777" w:rsidR="00D64753" w:rsidRPr="00D64753" w:rsidRDefault="00D64753" w:rsidP="002A50D5">
      <w:pPr>
        <w:pStyle w:val="Level2Text"/>
        <w:rPr>
          <w:rFonts w:eastAsia="Times New Roman"/>
        </w:rPr>
      </w:pPr>
      <w:r w:rsidRPr="00D910E0">
        <w:rPr>
          <w:rFonts w:ascii="Arial" w:eastAsia="Times New Roman" w:hAnsi="Arial" w:cs="Arial"/>
          <w:color w:val="000000"/>
        </w:rPr>
        <w:t>(1)</w:t>
      </w:r>
      <w:r w:rsidRPr="00D64753">
        <w:rPr>
          <w:rFonts w:eastAsia="Times New Roman"/>
          <w:color w:val="000000"/>
        </w:rPr>
        <w:t xml:space="preserve">  </w:t>
      </w:r>
      <w:r w:rsidR="00A55089">
        <w:rPr>
          <w:rFonts w:ascii="Arial" w:eastAsia="Times New Roman" w:hAnsi="Arial" w:cs="Arial"/>
          <w:b/>
          <w:bCs/>
          <w:color w:val="000000"/>
        </w:rPr>
        <w:t>Game Start</w:t>
      </w:r>
      <w:r w:rsidRPr="00A55089">
        <w:rPr>
          <w:rFonts w:ascii="Arial" w:eastAsia="Times New Roman" w:hAnsi="Arial" w:cs="Arial"/>
          <w:b/>
          <w:bCs/>
          <w:color w:val="000000"/>
        </w:rPr>
        <w:t>:</w:t>
      </w:r>
      <w:r w:rsidRPr="00D64753">
        <w:rPr>
          <w:rFonts w:eastAsia="Times New Roman"/>
          <w:color w:val="000000"/>
        </w:rPr>
        <w:t xml:space="preserve"> </w:t>
      </w:r>
      <w:r w:rsidR="00A55089">
        <w:t>Rob is a new user and logs into the game for the first time. Rob is a given the option to select the time period and civilization in which he would like to begin his gameplay in. On selecting the time period and civilization, the game will load with the look and feel specific to that time period and civilization and the user is assigned with some virtual money, land, goods and army units specific to that time period. John is a returning user, who when logs into the game, the game retrieves his current holdings in the game and displays the virtual money, goods, land and army units that were owned by him at the end of his last game play.</w:t>
      </w:r>
    </w:p>
    <w:p w14:paraId="69A8657E" w14:textId="77777777" w:rsidR="00D64753" w:rsidRPr="00D64753" w:rsidRDefault="00D64753" w:rsidP="002A50D5">
      <w:pPr>
        <w:pStyle w:val="Level2Text"/>
        <w:rPr>
          <w:rFonts w:eastAsia="Times New Roman"/>
        </w:rPr>
      </w:pPr>
      <w:r w:rsidRPr="00D910E0">
        <w:rPr>
          <w:rFonts w:ascii="Arial" w:eastAsia="Times New Roman" w:hAnsi="Arial" w:cs="Arial"/>
          <w:color w:val="000000"/>
        </w:rPr>
        <w:t>(2)</w:t>
      </w:r>
      <w:r w:rsidRPr="00D64753">
        <w:rPr>
          <w:rFonts w:eastAsia="Times New Roman"/>
          <w:color w:val="000000"/>
        </w:rPr>
        <w:t xml:space="preserve">  </w:t>
      </w:r>
      <w:r w:rsidR="00A55089" w:rsidRPr="0069236D">
        <w:rPr>
          <w:rFonts w:ascii="Arial" w:eastAsia="Times New Roman" w:hAnsi="Arial" w:cs="Arial"/>
          <w:b/>
          <w:bCs/>
          <w:color w:val="000000"/>
        </w:rPr>
        <w:t>Players Engage in Trade</w:t>
      </w:r>
      <w:r w:rsidRPr="0069236D">
        <w:rPr>
          <w:rFonts w:ascii="Arial" w:eastAsia="Times New Roman" w:hAnsi="Arial" w:cs="Arial"/>
          <w:b/>
          <w:bCs/>
          <w:color w:val="000000"/>
        </w:rPr>
        <w:t>:</w:t>
      </w:r>
      <w:r w:rsidRPr="00D64753">
        <w:rPr>
          <w:rFonts w:eastAsia="Times New Roman"/>
          <w:color w:val="000000"/>
        </w:rPr>
        <w:t xml:space="preserve"> </w:t>
      </w:r>
      <w:r w:rsidR="00EA4F6E">
        <w:t>Rob and John after beginning their respective games may wish to engage in trade via the virtual market place. This gives the players an opportunity to strategically involve in trade with their opponents who help them build new buildings, cities, army units, expand their current holdings and hence improve their current standing in the game.</w:t>
      </w:r>
    </w:p>
    <w:p w14:paraId="7C4A7C6B" w14:textId="77777777" w:rsidR="00D64753" w:rsidRPr="00D64753" w:rsidRDefault="00D64753" w:rsidP="002A50D5">
      <w:pPr>
        <w:pStyle w:val="Level2Text"/>
        <w:rPr>
          <w:rFonts w:eastAsia="Times New Roman"/>
        </w:rPr>
      </w:pPr>
      <w:r w:rsidRPr="00D910E0">
        <w:rPr>
          <w:rFonts w:ascii="Arial" w:eastAsia="Times New Roman" w:hAnsi="Arial" w:cs="Arial"/>
          <w:color w:val="000000"/>
        </w:rPr>
        <w:t>(3)</w:t>
      </w:r>
      <w:r w:rsidRPr="00D64753">
        <w:rPr>
          <w:rFonts w:eastAsia="Times New Roman"/>
          <w:color w:val="000000"/>
        </w:rPr>
        <w:t xml:space="preserve">  </w:t>
      </w:r>
      <w:r w:rsidR="0069236D" w:rsidRPr="00D910E0">
        <w:rPr>
          <w:rFonts w:ascii="Arial" w:eastAsia="Times New Roman" w:hAnsi="Arial" w:cs="Arial"/>
          <w:b/>
          <w:bCs/>
          <w:color w:val="000000"/>
        </w:rPr>
        <w:t>Players Engage in Conquests</w:t>
      </w:r>
      <w:r w:rsidRPr="00D64753">
        <w:rPr>
          <w:rFonts w:eastAsia="Times New Roman"/>
          <w:b/>
          <w:bCs/>
          <w:color w:val="000000"/>
        </w:rPr>
        <w:t>:</w:t>
      </w:r>
      <w:r w:rsidRPr="00D64753">
        <w:rPr>
          <w:rFonts w:eastAsia="Times New Roman"/>
          <w:color w:val="000000"/>
        </w:rPr>
        <w:t xml:space="preserve"> </w:t>
      </w:r>
      <w:r w:rsidR="00590D3D">
        <w:t xml:space="preserve">Rob and </w:t>
      </w:r>
      <w:r w:rsidR="00942C15">
        <w:t xml:space="preserve">John </w:t>
      </w:r>
      <w:r w:rsidR="00D910E0">
        <w:t>after beginning their respective games, may wish to increase their current holdings by the means of attacking each other and acquire the other person’s holdings. Attacking the other player will be strategic decision and will involve a thorough analysis of not only the player’s own worth in terms of army units and manpower but also a prediction of the opponents power in terms of the same. The game will give Rob and John an opportunity to use their knack in terms of how many and which army units to deploy at appropriate fronts. During a conquest, a user may wish to use his current holding and engage in trade with other players in order to enhance his position in terms of army units and manpower. The winner of the conquest acquires the holdings of the opponent, thereby, increasing his worth in the game.</w:t>
      </w:r>
    </w:p>
    <w:p w14:paraId="5094196B" w14:textId="77777777" w:rsidR="00D64753" w:rsidRPr="00D64753" w:rsidRDefault="00D64753" w:rsidP="002A50D5">
      <w:pPr>
        <w:pStyle w:val="Level2Text"/>
        <w:rPr>
          <w:rFonts w:eastAsia="Times New Roman"/>
        </w:rPr>
      </w:pPr>
      <w:r w:rsidRPr="003C7FE0">
        <w:rPr>
          <w:rFonts w:ascii="Arial" w:eastAsia="Times New Roman" w:hAnsi="Arial" w:cs="Arial"/>
          <w:color w:val="000000"/>
        </w:rPr>
        <w:t>(4)</w:t>
      </w:r>
      <w:r w:rsidRPr="00D64753">
        <w:rPr>
          <w:rFonts w:eastAsia="Times New Roman"/>
          <w:color w:val="000000"/>
        </w:rPr>
        <w:t xml:space="preserve">  </w:t>
      </w:r>
      <w:r w:rsidR="003C7FE0">
        <w:rPr>
          <w:rFonts w:ascii="Arial" w:eastAsia="Times New Roman" w:hAnsi="Arial" w:cs="Arial"/>
          <w:b/>
          <w:bCs/>
          <w:color w:val="000000"/>
        </w:rPr>
        <w:t>Multiple Players Shake Hands:</w:t>
      </w:r>
      <w:r w:rsidRPr="00D64753">
        <w:rPr>
          <w:rFonts w:eastAsia="Times New Roman"/>
          <w:color w:val="000000"/>
        </w:rPr>
        <w:t xml:space="preserve"> </w:t>
      </w:r>
      <w:r w:rsidR="00646B22">
        <w:t>During the gameplay, Rob and John may strategically predict the worth of another user Daniel to be much greater than theirs. Rob and John, in case of inability to be able to do any new trades or conquests, may decide to shake hands and use their collective holding from here on to build new cites, buildings, army units or involve in trade collectively with other players. They may also strategically plan to attack Daniel and engage in a conquest with him. From there on, Rob and John may wish to play the game collectively, collaborating in each of their strategic decisions and putting their collective worth to improve their standing the game</w:t>
      </w:r>
    </w:p>
    <w:p w14:paraId="5CA00426" w14:textId="77777777" w:rsidR="001F56E5" w:rsidRDefault="001F56E5" w:rsidP="001F56E5">
      <w:pPr>
        <w:autoSpaceDE w:val="0"/>
        <w:autoSpaceDN w:val="0"/>
        <w:adjustRightInd w:val="0"/>
        <w:spacing w:before="0"/>
        <w:jc w:val="left"/>
        <w:rPr>
          <w:rFonts w:eastAsia="Times New Roman"/>
        </w:rPr>
      </w:pPr>
      <w:r>
        <w:rPr>
          <w:rFonts w:eastAsia="Times New Roman"/>
        </w:rPr>
        <w:t xml:space="preserve"> </w:t>
      </w:r>
    </w:p>
    <w:p w14:paraId="01CBFD53" w14:textId="77777777" w:rsidR="00AE3DB1" w:rsidRPr="002A50D5" w:rsidRDefault="00D64753" w:rsidP="001F56E5">
      <w:pPr>
        <w:pStyle w:val="Level2Text"/>
      </w:pPr>
      <w:r w:rsidRPr="001F56E5">
        <w:rPr>
          <w:rFonts w:ascii="Arial" w:eastAsia="Times New Roman" w:hAnsi="Arial" w:cs="Arial"/>
          <w:b/>
          <w:color w:val="000000"/>
        </w:rPr>
        <w:lastRenderedPageBreak/>
        <w:t>(5)</w:t>
      </w:r>
      <w:r w:rsidRPr="001F56E5">
        <w:rPr>
          <w:rFonts w:eastAsia="Times New Roman"/>
          <w:color w:val="000000"/>
        </w:rPr>
        <w:t xml:space="preserve">  </w:t>
      </w:r>
      <w:r w:rsidR="00646B22" w:rsidRPr="001F56E5">
        <w:rPr>
          <w:rFonts w:eastAsia="Times New Roman"/>
          <w:b/>
          <w:bCs/>
          <w:color w:val="000000"/>
        </w:rPr>
        <w:t>End of Game</w:t>
      </w:r>
      <w:r w:rsidRPr="002A50D5">
        <w:t xml:space="preserve">: </w:t>
      </w:r>
      <w:r w:rsidR="001F56E5" w:rsidRPr="002A50D5">
        <w:t xml:space="preserve"> Rob and John can continue playing the game till there are no more opponents or no more lands, goods, army units left to trade or conquer.</w:t>
      </w:r>
    </w:p>
    <w:p w14:paraId="09C212A0" w14:textId="77777777" w:rsidR="00D64753" w:rsidRPr="00D64753" w:rsidRDefault="00D64753" w:rsidP="009F2EB5">
      <w:pPr>
        <w:pStyle w:val="Level3Text"/>
      </w:pPr>
    </w:p>
    <w:p w14:paraId="755143D0" w14:textId="77777777" w:rsidR="00C959A9" w:rsidRPr="00F9210D" w:rsidRDefault="00ED57BB" w:rsidP="00A77635">
      <w:pPr>
        <w:pStyle w:val="Heading2"/>
        <w:rPr>
          <w:rFonts w:ascii="Arial" w:hAnsi="Arial" w:cs="Arial"/>
        </w:rPr>
      </w:pPr>
      <w:bookmarkStart w:id="21" w:name="_Toc437056779"/>
      <w:r w:rsidRPr="00F9210D">
        <w:rPr>
          <w:rFonts w:ascii="Arial" w:hAnsi="Arial" w:cs="Arial"/>
        </w:rPr>
        <w:t>Stakeholders</w:t>
      </w:r>
      <w:bookmarkEnd w:id="21"/>
      <w:r w:rsidR="00C959A9" w:rsidRPr="00F9210D">
        <w:rPr>
          <w:rFonts w:ascii="Arial" w:hAnsi="Arial" w:cs="Arial"/>
        </w:rPr>
        <w:t xml:space="preserve"> </w:t>
      </w:r>
    </w:p>
    <w:p w14:paraId="49A38288" w14:textId="77777777" w:rsidR="00C959A9" w:rsidRPr="00F9210D" w:rsidRDefault="00C959A9" w:rsidP="00A77635">
      <w:pPr>
        <w:pStyle w:val="Heading3"/>
        <w:rPr>
          <w:rFonts w:ascii="Arial" w:hAnsi="Arial" w:cs="Arial"/>
        </w:rPr>
      </w:pPr>
      <w:bookmarkStart w:id="22" w:name="_Toc437056780"/>
      <w:r w:rsidRPr="00F9210D">
        <w:rPr>
          <w:rFonts w:ascii="Arial" w:hAnsi="Arial" w:cs="Arial"/>
        </w:rPr>
        <w:t>The Client</w:t>
      </w:r>
      <w:bookmarkEnd w:id="22"/>
      <w:r w:rsidRPr="00F9210D">
        <w:rPr>
          <w:rFonts w:ascii="Arial" w:hAnsi="Arial" w:cs="Arial"/>
        </w:rPr>
        <w:t xml:space="preserve"> </w:t>
      </w:r>
    </w:p>
    <w:p w14:paraId="20D36F67" w14:textId="77777777" w:rsidR="0029434D" w:rsidRPr="0028229A" w:rsidRDefault="0028229A" w:rsidP="002A50D5">
      <w:pPr>
        <w:pStyle w:val="Level2Text"/>
      </w:pPr>
      <w:r w:rsidRPr="0028229A">
        <w:rPr>
          <w:shd w:val="clear" w:color="auto" w:fill="FFFFFF"/>
        </w:rPr>
        <w:t>The client for this game will give be anyone who is willing to invest in the gaming arena. The client will be in charge of maintaining the game and enhancing it whenever necessary. They will also be responsible for maintaining the website and ensuring that it runs seamlessly at all times. The client will also be responsibility of marketing the website and making it available to the customers. The onus lies on the developers to ensure that product meets the requirements set out by the client and to ensure a quality product in a timely fashion.</w:t>
      </w:r>
    </w:p>
    <w:p w14:paraId="6A658DA5" w14:textId="77777777" w:rsidR="00EA762D" w:rsidRPr="00F9210D" w:rsidRDefault="00C959A9" w:rsidP="00DF665B">
      <w:pPr>
        <w:pStyle w:val="Heading3"/>
        <w:rPr>
          <w:rFonts w:ascii="Arial" w:hAnsi="Arial" w:cs="Arial"/>
        </w:rPr>
      </w:pPr>
      <w:bookmarkStart w:id="23" w:name="_Toc437056781"/>
      <w:r w:rsidRPr="00F9210D">
        <w:rPr>
          <w:rFonts w:ascii="Arial" w:hAnsi="Arial" w:cs="Arial"/>
        </w:rPr>
        <w:t>The Custome</w:t>
      </w:r>
      <w:r w:rsidR="00DF665B" w:rsidRPr="00F9210D">
        <w:rPr>
          <w:rFonts w:ascii="Arial" w:hAnsi="Arial" w:cs="Arial"/>
        </w:rPr>
        <w:t>r</w:t>
      </w:r>
      <w:bookmarkEnd w:id="23"/>
    </w:p>
    <w:p w14:paraId="54F7DADE" w14:textId="77777777" w:rsidR="00831405" w:rsidRPr="00C8294D" w:rsidRDefault="00C8294D" w:rsidP="002A50D5">
      <w:pPr>
        <w:pStyle w:val="Level2Text"/>
      </w:pPr>
      <w:r w:rsidRPr="00C8294D">
        <w:rPr>
          <w:shd w:val="clear" w:color="auto" w:fill="FFFFFF"/>
        </w:rPr>
        <w:t>This game will be available to anyone who is willing to purchase the product. It is intended to serve the purpose of enabling people to use their thinking and intelligence and to enhance their knowledge of different civilizations. Whether a person is an adolescent or an adult, this game caters to everyone who has a desire to improve their logical or abstract thinking. A key tenet of game-based learning is it can potentially motivate students to learning by making learning fun. This will be an effective tool in preparing the people to better plan their future and to take critical decisions. This will also inculcate leadership qualities in individuals and they will be better prepared to face-off the challenges. The students will be able to appreciate the geography in historical development, the impact of trade and economics, resource availability and expenditure.</w:t>
      </w:r>
    </w:p>
    <w:p w14:paraId="43944E04" w14:textId="77777777" w:rsidR="00EA762D" w:rsidRPr="00F9210D" w:rsidRDefault="00EA762D" w:rsidP="00A77635">
      <w:pPr>
        <w:pStyle w:val="Heading3"/>
        <w:rPr>
          <w:rFonts w:ascii="Arial" w:hAnsi="Arial" w:cs="Arial"/>
        </w:rPr>
      </w:pPr>
      <w:bookmarkStart w:id="24" w:name="_Toc437056782"/>
      <w:r w:rsidRPr="00F9210D">
        <w:rPr>
          <w:rFonts w:ascii="Arial" w:hAnsi="Arial" w:cs="Arial"/>
        </w:rPr>
        <w:t>Hands-On Users of the Product</w:t>
      </w:r>
      <w:bookmarkEnd w:id="24"/>
      <w:r w:rsidRPr="00F9210D">
        <w:rPr>
          <w:rFonts w:ascii="Arial" w:hAnsi="Arial" w:cs="Arial"/>
        </w:rPr>
        <w:t xml:space="preserve"> </w:t>
      </w:r>
    </w:p>
    <w:p w14:paraId="2B81C15A" w14:textId="77777777" w:rsidR="00EC48CE" w:rsidRPr="00EC48CE" w:rsidRDefault="00EC48CE" w:rsidP="002A50D5">
      <w:pPr>
        <w:pStyle w:val="Level2Text"/>
      </w:pPr>
      <w:r w:rsidRPr="00EC48CE">
        <w:t>The Hands-On users of the product can be anyone in the age group 10+.The game offers hours of play, challenging AI, and the ability to play and compete against remote users. The game will enhance people’s knowledge about trade and economics and makes an effort to educate the users about the civilizations and the time periods it cover. It can also include adults who are interested in strategy games and who love adventure. This game can also be included in the college fest as one of the events.</w:t>
      </w:r>
    </w:p>
    <w:p w14:paraId="2BE361A1" w14:textId="77777777" w:rsidR="00EC48CE" w:rsidRPr="00EC48CE" w:rsidRDefault="00EC48CE" w:rsidP="002A50D5">
      <w:pPr>
        <w:pStyle w:val="Level2Text"/>
        <w:rPr>
          <w:sz w:val="18"/>
          <w:szCs w:val="18"/>
        </w:rPr>
      </w:pPr>
      <w:r w:rsidRPr="00EC48CE">
        <w:rPr>
          <w:rFonts w:ascii="Arial" w:hAnsi="Arial" w:cs="Arial"/>
          <w:b/>
          <w:bCs/>
        </w:rPr>
        <w:t>User name/category:</w:t>
      </w:r>
      <w:r w:rsidRPr="00EC48CE">
        <w:t xml:space="preserve"> People in the age group 10+ who like playing strategy games.</w:t>
      </w:r>
    </w:p>
    <w:p w14:paraId="4D251F5A" w14:textId="77777777" w:rsidR="00EC48CE" w:rsidRPr="00EC48CE" w:rsidRDefault="00EC48CE" w:rsidP="002A50D5">
      <w:pPr>
        <w:pStyle w:val="Level2Text"/>
        <w:rPr>
          <w:sz w:val="18"/>
          <w:szCs w:val="18"/>
        </w:rPr>
      </w:pPr>
      <w:r w:rsidRPr="00EC48CE">
        <w:rPr>
          <w:rFonts w:ascii="Arial" w:hAnsi="Arial" w:cs="Arial"/>
          <w:b/>
          <w:bCs/>
        </w:rPr>
        <w:t>User role:</w:t>
      </w:r>
      <w:r w:rsidRPr="00EC48CE">
        <w:t xml:space="preserve"> Actively involved in taking critical decisions, applying strategies and managing resources. They need to wisely utilize their resources and make decisions about which all units to seize in order to gain maximum benefit.</w:t>
      </w:r>
    </w:p>
    <w:p w14:paraId="24308C93" w14:textId="77777777" w:rsidR="00EC48CE" w:rsidRPr="00EC48CE" w:rsidRDefault="00EC48CE" w:rsidP="002A50D5">
      <w:pPr>
        <w:pStyle w:val="Level2Text"/>
      </w:pPr>
      <w:r w:rsidRPr="00EC48CE">
        <w:rPr>
          <w:rFonts w:ascii="Arial" w:hAnsi="Arial" w:cs="Arial"/>
          <w:b/>
          <w:bCs/>
        </w:rPr>
        <w:t>Subject matter experience:</w:t>
      </w:r>
      <w:r w:rsidRPr="00EC48CE">
        <w:t xml:space="preserve"> No prior knowledge is needed. It will be possible to learn the game by playing a few times or by carefully reading the rules.</w:t>
      </w:r>
    </w:p>
    <w:p w14:paraId="758DA4D0" w14:textId="77777777" w:rsidR="00EC48CE" w:rsidRPr="00EC48CE" w:rsidRDefault="00EC48CE" w:rsidP="002A50D5">
      <w:pPr>
        <w:pStyle w:val="Level2Text"/>
        <w:rPr>
          <w:sz w:val="18"/>
          <w:szCs w:val="18"/>
        </w:rPr>
      </w:pPr>
      <w:r w:rsidRPr="00EC48CE">
        <w:rPr>
          <w:rFonts w:ascii="Arial" w:hAnsi="Arial" w:cs="Arial"/>
          <w:b/>
          <w:bCs/>
        </w:rPr>
        <w:lastRenderedPageBreak/>
        <w:t>Technological experience:</w:t>
      </w:r>
      <w:r w:rsidRPr="00EC48CE">
        <w:rPr>
          <w:sz w:val="18"/>
          <w:szCs w:val="18"/>
        </w:rPr>
        <w:t> </w:t>
      </w:r>
      <w:r w:rsidRPr="00EC48CE">
        <w:t>The user must be capable of using a basic web connected computer and web browser.</w:t>
      </w:r>
    </w:p>
    <w:p w14:paraId="55F8AF5B" w14:textId="77777777" w:rsidR="00EC48CE" w:rsidRPr="00EC48CE" w:rsidRDefault="00EC48CE" w:rsidP="002A50D5">
      <w:pPr>
        <w:pStyle w:val="Level2Text"/>
        <w:rPr>
          <w:rFonts w:ascii="Arial" w:hAnsi="Arial" w:cs="Arial"/>
        </w:rPr>
      </w:pPr>
      <w:r w:rsidRPr="00EC48CE">
        <w:rPr>
          <w:rFonts w:ascii="Arial" w:hAnsi="Arial" w:cs="Arial"/>
          <w:b/>
          <w:bCs/>
        </w:rPr>
        <w:t>Other user characteristics:</w:t>
      </w:r>
      <w:r w:rsidRPr="00EC48CE">
        <w:rPr>
          <w:rFonts w:ascii="Arial" w:hAnsi="Arial" w:cs="Arial"/>
        </w:rPr>
        <w:t> </w:t>
      </w:r>
    </w:p>
    <w:p w14:paraId="406C1033" w14:textId="77777777" w:rsidR="00EC48CE" w:rsidRPr="00EC48CE" w:rsidRDefault="00EC48CE" w:rsidP="002A50D5">
      <w:pPr>
        <w:pStyle w:val="Level2Text"/>
      </w:pPr>
      <w:r w:rsidRPr="00EC48CE">
        <w:rPr>
          <w:rFonts w:ascii="Arial" w:hAnsi="Arial" w:cs="Arial"/>
          <w:b/>
          <w:bCs/>
        </w:rPr>
        <w:t>Physical abilities/disabilities:</w:t>
      </w:r>
      <w:r w:rsidRPr="00EC48CE">
        <w:t> Person with weak eye sight is advised not to spend long periods of time in front of the computer as it will strain their eyes. As the game is highly addictive, the users are advised to take breaks after every hour.</w:t>
      </w:r>
    </w:p>
    <w:p w14:paraId="0CB63BB6" w14:textId="77777777" w:rsidR="00EC48CE" w:rsidRPr="00EC48CE" w:rsidRDefault="00EC48CE" w:rsidP="002A50D5">
      <w:pPr>
        <w:pStyle w:val="Level2Text"/>
      </w:pPr>
      <w:r w:rsidRPr="00EC48CE">
        <w:rPr>
          <w:rFonts w:ascii="Arial" w:hAnsi="Arial" w:cs="Arial"/>
          <w:b/>
          <w:bCs/>
        </w:rPr>
        <w:t>Intellectual abilities/disabilities:</w:t>
      </w:r>
      <w:r w:rsidRPr="00EC48CE">
        <w:t> The game is intended to be designed to be played by anyone for education/leisure purpose. Therefore, everyone is free to experience the game. No prior intellectual ability is needed. However, it is advised to see the doctor in case itching is experienced on playing the game for hours together.</w:t>
      </w:r>
    </w:p>
    <w:p w14:paraId="461D7E06" w14:textId="77777777" w:rsidR="00EC48CE" w:rsidRPr="00EC48CE" w:rsidRDefault="00EC48CE" w:rsidP="002A50D5">
      <w:pPr>
        <w:pStyle w:val="Level2Text"/>
      </w:pPr>
      <w:r w:rsidRPr="00EC48CE">
        <w:rPr>
          <w:rFonts w:ascii="Arial" w:hAnsi="Arial" w:cs="Arial"/>
          <w:b/>
          <w:bCs/>
        </w:rPr>
        <w:t>Attitude toward job:</w:t>
      </w:r>
      <w:r w:rsidRPr="00EC48CE">
        <w:rPr>
          <w:b/>
          <w:bCs/>
        </w:rPr>
        <w:t> </w:t>
      </w:r>
      <w:r w:rsidRPr="00EC48CE">
        <w:t>People playing the game should have a positive attitude and should exhibit a desire to learn and improve. As the game is highly competitive, users are advised to curb their anger and not to hold any grudges, as it is just a game after all. They should cherish the opportunity to compete with others and strategically win over their empires.</w:t>
      </w:r>
    </w:p>
    <w:p w14:paraId="74787BE7" w14:textId="77777777" w:rsidR="00EC48CE" w:rsidRPr="00EC48CE" w:rsidRDefault="00EC48CE" w:rsidP="002A50D5">
      <w:pPr>
        <w:pStyle w:val="Level2Text"/>
        <w:rPr>
          <w:rFonts w:ascii="Arial" w:hAnsi="Arial" w:cs="Arial"/>
        </w:rPr>
      </w:pPr>
      <w:r w:rsidRPr="00EC48CE">
        <w:rPr>
          <w:rFonts w:ascii="Arial" w:hAnsi="Arial" w:cs="Arial"/>
          <w:b/>
          <w:bCs/>
        </w:rPr>
        <w:t>Attitude toward technology:</w:t>
      </w:r>
      <w:r w:rsidRPr="00EC48CE">
        <w:rPr>
          <w:rFonts w:ascii="Arial" w:hAnsi="Arial" w:cs="Arial"/>
        </w:rPr>
        <w:t> </w:t>
      </w:r>
    </w:p>
    <w:p w14:paraId="4D3630F2" w14:textId="77777777" w:rsidR="00EC48CE" w:rsidRPr="00EC48CE" w:rsidRDefault="00EC48CE" w:rsidP="002A50D5">
      <w:pPr>
        <w:pStyle w:val="Level2Text"/>
      </w:pPr>
      <w:r w:rsidRPr="00EC48CE">
        <w:rPr>
          <w:rFonts w:ascii="Arial" w:hAnsi="Arial" w:cs="Arial"/>
          <w:b/>
          <w:bCs/>
        </w:rPr>
        <w:t>Education:</w:t>
      </w:r>
      <w:r w:rsidRPr="00EC48CE">
        <w:t> No prior education is required, but people with good logical ability will have an upper hand over their opponents.</w:t>
      </w:r>
    </w:p>
    <w:p w14:paraId="3300A0A3" w14:textId="77777777" w:rsidR="00EC48CE" w:rsidRPr="00EC48CE" w:rsidRDefault="00EC48CE" w:rsidP="002A50D5">
      <w:pPr>
        <w:pStyle w:val="Level2Text"/>
      </w:pPr>
      <w:r w:rsidRPr="00EC48CE">
        <w:rPr>
          <w:rFonts w:ascii="Arial" w:hAnsi="Arial" w:cs="Arial"/>
          <w:b/>
          <w:bCs/>
        </w:rPr>
        <w:t>Linguistic skills:</w:t>
      </w:r>
      <w:r w:rsidRPr="00EC48CE">
        <w:t> No special linguistic skills are required to play this game at a high level. </w:t>
      </w:r>
    </w:p>
    <w:p w14:paraId="3A1F5632" w14:textId="77777777" w:rsidR="00EC48CE" w:rsidRPr="00EC48CE" w:rsidRDefault="00EC48CE" w:rsidP="002A50D5">
      <w:pPr>
        <w:pStyle w:val="Level2Text"/>
      </w:pPr>
      <w:r w:rsidRPr="00EC48CE">
        <w:rPr>
          <w:rFonts w:ascii="Arial" w:hAnsi="Arial" w:cs="Arial"/>
          <w:b/>
          <w:bCs/>
        </w:rPr>
        <w:t>Age group:</w:t>
      </w:r>
      <w:r w:rsidRPr="00EC48CE">
        <w:t> This age group will most likely include people in the age group 10+.</w:t>
      </w:r>
    </w:p>
    <w:p w14:paraId="5F3A92DB" w14:textId="77777777" w:rsidR="00EC48CE" w:rsidRPr="00EC48CE" w:rsidRDefault="00EC48CE" w:rsidP="002A50D5">
      <w:pPr>
        <w:pStyle w:val="Level2Text"/>
        <w:rPr>
          <w:sz w:val="18"/>
          <w:szCs w:val="18"/>
        </w:rPr>
      </w:pPr>
      <w:r w:rsidRPr="00EC48CE">
        <w:rPr>
          <w:rFonts w:ascii="Arial" w:hAnsi="Arial" w:cs="Arial"/>
          <w:b/>
          <w:bCs/>
        </w:rPr>
        <w:t>Gender</w:t>
      </w:r>
      <w:r w:rsidRPr="00EC48CE">
        <w:rPr>
          <w:rFonts w:ascii="Arial" w:hAnsi="Arial" w:cs="Arial"/>
        </w:rPr>
        <w:t>:</w:t>
      </w:r>
      <w:r w:rsidRPr="00EC48CE">
        <w:t xml:space="preserve"> This game is for both males and females. </w:t>
      </w:r>
    </w:p>
    <w:p w14:paraId="6520BB77" w14:textId="77777777" w:rsidR="00D32A78" w:rsidRPr="00D32A78" w:rsidRDefault="00D32A78" w:rsidP="0099258A">
      <w:pPr>
        <w:pStyle w:val="Level3Text"/>
      </w:pPr>
    </w:p>
    <w:p w14:paraId="33C4B141" w14:textId="77777777" w:rsidR="00EA762D" w:rsidRPr="00EC48CE" w:rsidRDefault="00EA762D" w:rsidP="00A77635">
      <w:pPr>
        <w:pStyle w:val="Heading3"/>
        <w:rPr>
          <w:rFonts w:ascii="Arial" w:hAnsi="Arial" w:cs="Arial"/>
        </w:rPr>
      </w:pPr>
      <w:bookmarkStart w:id="25" w:name="_Toc437056783"/>
      <w:r w:rsidRPr="00EC48CE">
        <w:rPr>
          <w:rFonts w:ascii="Arial" w:hAnsi="Arial" w:cs="Arial"/>
        </w:rPr>
        <w:t>Priorities Assigned to Users</w:t>
      </w:r>
      <w:bookmarkEnd w:id="25"/>
    </w:p>
    <w:p w14:paraId="1BD0C91B" w14:textId="77777777" w:rsidR="00EA762D" w:rsidRPr="00F34D05" w:rsidRDefault="00EA762D" w:rsidP="00FB2C7E">
      <w:pPr>
        <w:pStyle w:val="Level2Text"/>
      </w:pPr>
      <w:r w:rsidRPr="00FB2C7E">
        <w:rPr>
          <w:rFonts w:ascii="Arial" w:hAnsi="Arial" w:cs="Arial"/>
        </w:rPr>
        <w:t>●</w:t>
      </w:r>
      <w:r w:rsidRPr="00FB2C7E">
        <w:rPr>
          <w:rFonts w:ascii="Arial" w:hAnsi="Arial" w:cs="Arial"/>
        </w:rPr>
        <w:tab/>
      </w:r>
      <w:r w:rsidRPr="00FB2C7E">
        <w:rPr>
          <w:rFonts w:ascii="Arial" w:hAnsi="Arial" w:cs="Arial"/>
          <w:b/>
        </w:rPr>
        <w:t>Key users:</w:t>
      </w:r>
      <w:r w:rsidRPr="00CC0B24">
        <w:t xml:space="preserve"> </w:t>
      </w:r>
      <w:r w:rsidR="00FB2C7E">
        <w:rPr>
          <w:rStyle w:val="apple-converted-space"/>
          <w:b/>
          <w:bCs/>
          <w:color w:val="222222"/>
          <w:sz w:val="18"/>
          <w:szCs w:val="18"/>
          <w:shd w:val="clear" w:color="auto" w:fill="FFFFFF"/>
        </w:rPr>
        <w:t> </w:t>
      </w:r>
      <w:r w:rsidR="00FB2C7E" w:rsidRPr="00FB2C7E">
        <w:rPr>
          <w:shd w:val="clear" w:color="auto" w:fill="FFFFFF"/>
        </w:rPr>
        <w:t>This game can be beneficial to all the users who have a desire to learn about different civilizations and the time periods they cover. This game will enhance people’s knowledge about economics and trade. Also, this game can be played by strategy game enthusiasts and people who wish to compete against their friends. Therefore, our key users will comprise of all such people as they will expand and popularize our game worldwide.</w:t>
      </w:r>
      <w:r w:rsidR="00F34D05">
        <w:t xml:space="preserve"> </w:t>
      </w:r>
    </w:p>
    <w:p w14:paraId="33BFD704" w14:textId="77777777" w:rsidR="00EA762D" w:rsidRPr="00F9210D" w:rsidRDefault="00EA762D" w:rsidP="00A77635">
      <w:pPr>
        <w:pStyle w:val="Heading3"/>
        <w:rPr>
          <w:rFonts w:ascii="Arial" w:hAnsi="Arial" w:cs="Arial"/>
        </w:rPr>
      </w:pPr>
      <w:bookmarkStart w:id="26" w:name="_Toc437056784"/>
      <w:r w:rsidRPr="00F9210D">
        <w:rPr>
          <w:rFonts w:ascii="Arial" w:hAnsi="Arial" w:cs="Arial"/>
        </w:rPr>
        <w:t>User Participation</w:t>
      </w:r>
      <w:bookmarkEnd w:id="26"/>
    </w:p>
    <w:p w14:paraId="61A895DC" w14:textId="77777777" w:rsidR="00522F5B" w:rsidRPr="00D00EC8" w:rsidRDefault="00117D95" w:rsidP="00D00EC8">
      <w:pPr>
        <w:pStyle w:val="Level2Text"/>
      </w:pPr>
      <w:r w:rsidRPr="00D00EC8">
        <w:rPr>
          <w:shd w:val="clear" w:color="auto" w:fill="FFFFFF"/>
        </w:rPr>
        <w:t xml:space="preserve">One of the things that the users can help with is the testing of the </w:t>
      </w:r>
      <w:r w:rsidR="0087358D" w:rsidRPr="00D00EC8">
        <w:rPr>
          <w:shd w:val="clear" w:color="auto" w:fill="FFFFFF"/>
        </w:rPr>
        <w:t>game. This</w:t>
      </w:r>
      <w:r w:rsidRPr="00D00EC8">
        <w:rPr>
          <w:shd w:val="clear" w:color="auto" w:fill="FFFFFF"/>
        </w:rPr>
        <w:t xml:space="preserve"> will require the users to play the game for an hour during the day and report any glitches they experience with the functioning and performance of the </w:t>
      </w:r>
      <w:r w:rsidR="0087358D" w:rsidRPr="00D00EC8">
        <w:rPr>
          <w:shd w:val="clear" w:color="auto" w:fill="FFFFFF"/>
        </w:rPr>
        <w:t>game. The</w:t>
      </w:r>
      <w:r w:rsidRPr="00D00EC8">
        <w:rPr>
          <w:shd w:val="clear" w:color="auto" w:fill="FFFFFF"/>
        </w:rPr>
        <w:t xml:space="preserve"> users can also </w:t>
      </w:r>
      <w:r w:rsidRPr="00D00EC8">
        <w:rPr>
          <w:shd w:val="clear" w:color="auto" w:fill="FFFFFF"/>
        </w:rPr>
        <w:lastRenderedPageBreak/>
        <w:t xml:space="preserve">report any issues with the user </w:t>
      </w:r>
      <w:r w:rsidR="0087358D" w:rsidRPr="00D00EC8">
        <w:rPr>
          <w:shd w:val="clear" w:color="auto" w:fill="FFFFFF"/>
        </w:rPr>
        <w:t>interface. This</w:t>
      </w:r>
      <w:r w:rsidRPr="00D00EC8">
        <w:rPr>
          <w:shd w:val="clear" w:color="auto" w:fill="FFFFFF"/>
        </w:rPr>
        <w:t xml:space="preserve"> will help the developers in fixing the bugs and improving the quality of the product.</w:t>
      </w:r>
    </w:p>
    <w:p w14:paraId="1B89F7DC" w14:textId="77777777" w:rsidR="00EA762D" w:rsidRPr="00F9210D" w:rsidRDefault="00EA762D" w:rsidP="00A77635">
      <w:pPr>
        <w:pStyle w:val="Heading3"/>
        <w:rPr>
          <w:rFonts w:ascii="Arial" w:hAnsi="Arial" w:cs="Arial"/>
        </w:rPr>
      </w:pPr>
      <w:bookmarkStart w:id="27" w:name="_Toc437056785"/>
      <w:r w:rsidRPr="00F9210D">
        <w:rPr>
          <w:rFonts w:ascii="Arial" w:hAnsi="Arial" w:cs="Arial"/>
        </w:rPr>
        <w:t>Maintenance Users and Service Technicians</w:t>
      </w:r>
      <w:bookmarkEnd w:id="27"/>
    </w:p>
    <w:p w14:paraId="16F66BB8" w14:textId="77777777" w:rsidR="00EA762D" w:rsidRPr="00253162" w:rsidRDefault="00253162" w:rsidP="0016478E">
      <w:pPr>
        <w:pStyle w:val="Level2Text"/>
      </w:pPr>
      <w:r w:rsidRPr="00253162">
        <w:rPr>
          <w:shd w:val="clear" w:color="auto" w:fill="FFFFFF"/>
        </w:rPr>
        <w:t>Maintenance users will include a group of technicians who will work together to fix and remove any defects discovered by the users. They will provide technical support to customers in a timely fashion and ensure that the website is up and running at all times and that there are no obstacles or impediments.</w:t>
      </w:r>
    </w:p>
    <w:p w14:paraId="068F3F8C" w14:textId="77777777" w:rsidR="0099258A" w:rsidRPr="00F9210D" w:rsidRDefault="00C959A9" w:rsidP="00EF6499">
      <w:pPr>
        <w:pStyle w:val="Heading3"/>
        <w:rPr>
          <w:rFonts w:ascii="Arial" w:hAnsi="Arial" w:cs="Arial"/>
        </w:rPr>
      </w:pPr>
      <w:bookmarkStart w:id="28" w:name="_Toc437056786"/>
      <w:r w:rsidRPr="00F9210D">
        <w:rPr>
          <w:rFonts w:ascii="Arial" w:hAnsi="Arial" w:cs="Arial"/>
        </w:rPr>
        <w:t>Other Stakeholders</w:t>
      </w:r>
      <w:bookmarkEnd w:id="28"/>
    </w:p>
    <w:p w14:paraId="40859F32" w14:textId="77777777" w:rsidR="0099258A" w:rsidRPr="0016478E" w:rsidRDefault="0099258A" w:rsidP="0016478E">
      <w:pPr>
        <w:pStyle w:val="Level2Text"/>
      </w:pPr>
      <w:r w:rsidRPr="00CC0B24">
        <w:t>●</w:t>
      </w:r>
      <w:r w:rsidRPr="00CC0B24">
        <w:tab/>
      </w:r>
      <w:r w:rsidRPr="0016478E">
        <w:rPr>
          <w:rFonts w:ascii="Arial" w:hAnsi="Arial" w:cs="Arial"/>
          <w:b/>
        </w:rPr>
        <w:t>Testers</w:t>
      </w:r>
      <w:r w:rsidR="00EF6499" w:rsidRPr="00256CCC">
        <w:rPr>
          <w:b/>
        </w:rPr>
        <w:t>:</w:t>
      </w:r>
      <w:r w:rsidR="00EF6499">
        <w:t xml:space="preserve"> </w:t>
      </w:r>
      <w:r w:rsidR="0016478E" w:rsidRPr="0016478E">
        <w:rPr>
          <w:color w:val="222222"/>
          <w:shd w:val="clear" w:color="auto" w:fill="FFFFFF"/>
        </w:rPr>
        <w:t>Testers will ensure to discover any bugs that may exist in the program. This will help keep the game updated and enhance user’s experience.</w:t>
      </w:r>
    </w:p>
    <w:p w14:paraId="613929FD" w14:textId="77777777" w:rsidR="0099258A" w:rsidRPr="0016478E" w:rsidRDefault="0099258A" w:rsidP="0016478E">
      <w:pPr>
        <w:pStyle w:val="Level2Text"/>
      </w:pPr>
      <w:r w:rsidRPr="00CC0B24">
        <w:t>●</w:t>
      </w:r>
      <w:r w:rsidRPr="00CC0B24">
        <w:tab/>
      </w:r>
      <w:r w:rsidRPr="0016478E">
        <w:rPr>
          <w:rFonts w:ascii="Arial" w:hAnsi="Arial" w:cs="Arial"/>
          <w:b/>
        </w:rPr>
        <w:t>Technology experts</w:t>
      </w:r>
      <w:r w:rsidR="00EF6499" w:rsidRPr="0016478E">
        <w:rPr>
          <w:rFonts w:ascii="Arial" w:hAnsi="Arial" w:cs="Arial"/>
          <w:b/>
        </w:rPr>
        <w:t>:</w:t>
      </w:r>
      <w:r w:rsidR="00EF6499">
        <w:t xml:space="preserve"> </w:t>
      </w:r>
      <w:r w:rsidR="0016478E" w:rsidRPr="0016478E">
        <w:rPr>
          <w:color w:val="222222"/>
          <w:shd w:val="clear" w:color="auto" w:fill="FFFFFF"/>
        </w:rPr>
        <w:t>This group will include service technicians who will provide technical support to the team.</w:t>
      </w:r>
    </w:p>
    <w:p w14:paraId="690CAD2B" w14:textId="77777777" w:rsidR="0099258A" w:rsidRDefault="0099258A" w:rsidP="0016478E">
      <w:pPr>
        <w:pStyle w:val="Level2Text"/>
      </w:pPr>
      <w:r w:rsidRPr="00CC0B24">
        <w:t>●</w:t>
      </w:r>
      <w:r w:rsidRPr="00CC0B24">
        <w:tab/>
      </w:r>
      <w:r w:rsidRPr="0016478E">
        <w:rPr>
          <w:rFonts w:ascii="Arial" w:hAnsi="Arial" w:cs="Arial"/>
          <w:b/>
        </w:rPr>
        <w:t>Marketing experts</w:t>
      </w:r>
      <w:r w:rsidR="00EF6499" w:rsidRPr="0016478E">
        <w:rPr>
          <w:rFonts w:ascii="Arial" w:hAnsi="Arial" w:cs="Arial"/>
          <w:b/>
        </w:rPr>
        <w:t>:</w:t>
      </w:r>
      <w:r w:rsidR="00EF6499">
        <w:t xml:space="preserve"> </w:t>
      </w:r>
      <w:r w:rsidR="0016478E" w:rsidRPr="0016478E">
        <w:rPr>
          <w:color w:val="222222"/>
          <w:shd w:val="clear" w:color="auto" w:fill="FFFFFF"/>
        </w:rPr>
        <w:t xml:space="preserve">This group is extremely important as they will be responsible to market the game throughout the </w:t>
      </w:r>
      <w:r w:rsidR="00C144F7">
        <w:rPr>
          <w:color w:val="222222"/>
          <w:shd w:val="clear" w:color="auto" w:fill="FFFFFF"/>
        </w:rPr>
        <w:t>world. The</w:t>
      </w:r>
      <w:r w:rsidR="00DE261F">
        <w:rPr>
          <w:color w:val="222222"/>
          <w:shd w:val="clear" w:color="auto" w:fill="FFFFFF"/>
        </w:rPr>
        <w:t>ir</w:t>
      </w:r>
      <w:r w:rsidR="0016478E" w:rsidRPr="0016478E">
        <w:rPr>
          <w:color w:val="222222"/>
          <w:shd w:val="clear" w:color="auto" w:fill="FFFFFF"/>
        </w:rPr>
        <w:t xml:space="preserve"> job will be to advertise the game, whether it is with online ad’s or billboards.</w:t>
      </w:r>
      <w:r w:rsidR="00EF6499">
        <w:t xml:space="preserve"> </w:t>
      </w:r>
    </w:p>
    <w:p w14:paraId="265C37CB" w14:textId="77777777" w:rsidR="003F43D6" w:rsidRDefault="003F43D6" w:rsidP="00B9046A">
      <w:pPr>
        <w:pStyle w:val="Level2Text"/>
        <w:rPr>
          <w:color w:val="222222"/>
          <w:shd w:val="clear" w:color="auto" w:fill="FFFFFF"/>
        </w:rPr>
      </w:pPr>
      <w:r w:rsidRPr="00CC0B24">
        <w:t>●</w:t>
      </w:r>
      <w:r w:rsidRPr="00CC0B24">
        <w:tab/>
      </w:r>
      <w:r>
        <w:rPr>
          <w:rFonts w:ascii="Arial" w:hAnsi="Arial" w:cs="Arial"/>
          <w:b/>
        </w:rPr>
        <w:t>Graphic Designers</w:t>
      </w:r>
      <w:r w:rsidRPr="0016478E">
        <w:rPr>
          <w:rFonts w:ascii="Arial" w:hAnsi="Arial" w:cs="Arial"/>
          <w:b/>
        </w:rPr>
        <w:t>:</w:t>
      </w:r>
      <w:r>
        <w:t xml:space="preserve"> </w:t>
      </w:r>
      <w:r w:rsidR="00B9046A">
        <w:rPr>
          <w:color w:val="222222"/>
          <w:shd w:val="clear" w:color="auto" w:fill="FFFFFF"/>
        </w:rPr>
        <w:t>This group will maintain the graphics across different resolutions and operating systems. The group will be responsible for updating the game with the latest graphic drives across different platforms.</w:t>
      </w:r>
    </w:p>
    <w:p w14:paraId="3AD5332C" w14:textId="77777777" w:rsidR="00B9046A" w:rsidRPr="00B9046A" w:rsidRDefault="00B9046A" w:rsidP="00B9046A">
      <w:pPr>
        <w:pStyle w:val="Level2Text"/>
        <w:rPr>
          <w:color w:val="222222"/>
          <w:shd w:val="clear" w:color="auto" w:fill="FFFFFF"/>
        </w:rPr>
      </w:pPr>
      <w:r w:rsidRPr="00CC0B24">
        <w:t>●</w:t>
      </w:r>
      <w:r w:rsidRPr="00CC0B24">
        <w:tab/>
      </w:r>
      <w:r>
        <w:rPr>
          <w:rFonts w:ascii="Arial" w:hAnsi="Arial" w:cs="Arial"/>
          <w:b/>
        </w:rPr>
        <w:t xml:space="preserve">Developers: </w:t>
      </w:r>
      <w:r>
        <w:t xml:space="preserve">This group will be responsible for maintaining the code across various release cycles, refactoring the code at times and keeping it as maintainable as possible for future releases. </w:t>
      </w:r>
    </w:p>
    <w:p w14:paraId="20190351" w14:textId="77777777" w:rsidR="007067B9" w:rsidRDefault="00ED57BB" w:rsidP="004074BF">
      <w:pPr>
        <w:pStyle w:val="Heading2"/>
        <w:rPr>
          <w:rFonts w:ascii="Arial" w:hAnsi="Arial" w:cs="Arial"/>
        </w:rPr>
      </w:pPr>
      <w:bookmarkStart w:id="29" w:name="_Toc437056787"/>
      <w:r w:rsidRPr="00A20697">
        <w:rPr>
          <w:rFonts w:ascii="Arial" w:hAnsi="Arial" w:cs="Arial"/>
        </w:rPr>
        <w:t>Mandated Constraints</w:t>
      </w:r>
      <w:bookmarkEnd w:id="29"/>
    </w:p>
    <w:p w14:paraId="7AA0F637" w14:textId="77777777" w:rsidR="00A20697" w:rsidRPr="00A20697" w:rsidRDefault="00A20697" w:rsidP="00A20697">
      <w:pPr>
        <w:pStyle w:val="Level2Text"/>
      </w:pPr>
      <w:r>
        <w:t xml:space="preserve">This section describes constraints on the eventual design of the product. They are the same as other requirements except that constraints are mandated, usually at the beginning of the project. </w:t>
      </w:r>
    </w:p>
    <w:p w14:paraId="0C129A3D" w14:textId="77777777" w:rsidR="007067B9" w:rsidRPr="00A20697" w:rsidRDefault="007067B9" w:rsidP="00A77635">
      <w:pPr>
        <w:pStyle w:val="Heading3"/>
        <w:rPr>
          <w:rFonts w:ascii="Arial" w:hAnsi="Arial" w:cs="Arial"/>
        </w:rPr>
      </w:pPr>
      <w:bookmarkStart w:id="30" w:name="_Toc437056788"/>
      <w:r w:rsidRPr="00A20697">
        <w:rPr>
          <w:rFonts w:ascii="Arial" w:hAnsi="Arial" w:cs="Arial"/>
        </w:rPr>
        <w:t>Solution Constraints</w:t>
      </w:r>
      <w:bookmarkEnd w:id="30"/>
      <w:r w:rsidRPr="00A20697">
        <w:rPr>
          <w:rFonts w:ascii="Arial" w:hAnsi="Arial" w:cs="Arial"/>
        </w:rPr>
        <w:t xml:space="preserve"> </w:t>
      </w:r>
    </w:p>
    <w:p w14:paraId="40B3CC2F" w14:textId="77777777" w:rsidR="00A20697" w:rsidRPr="00E67379" w:rsidRDefault="00A20697" w:rsidP="00635A21">
      <w:pPr>
        <w:pStyle w:val="Level2Text"/>
        <w:rPr>
          <w:u w:val="single"/>
        </w:rPr>
      </w:pPr>
      <w:r w:rsidRPr="00E67379">
        <w:rPr>
          <w:u w:val="single"/>
        </w:rPr>
        <w:t>Content</w:t>
      </w:r>
    </w:p>
    <w:p w14:paraId="4CACFF7D" w14:textId="77777777" w:rsidR="00A20697" w:rsidRPr="00A20697" w:rsidRDefault="00A20697" w:rsidP="00635A21">
      <w:pPr>
        <w:pStyle w:val="Level2Text"/>
      </w:pPr>
      <w:r w:rsidRPr="00A20697">
        <w:t>This program must be solved primarily with Java. The program should be compatible on both Mac</w:t>
      </w:r>
      <w:r>
        <w:t>-</w:t>
      </w:r>
      <w:r w:rsidRPr="00A20697">
        <w:t>OS and Windows (7, 8, 10). This is so that all users will be able to use this program.</w:t>
      </w:r>
    </w:p>
    <w:p w14:paraId="23D24524" w14:textId="77777777" w:rsidR="00A20697" w:rsidRPr="00E67379" w:rsidRDefault="00A20697" w:rsidP="00635A21">
      <w:pPr>
        <w:pStyle w:val="Level2Text"/>
        <w:rPr>
          <w:u w:val="single"/>
        </w:rPr>
      </w:pPr>
      <w:r w:rsidRPr="00E67379">
        <w:rPr>
          <w:u w:val="single"/>
        </w:rPr>
        <w:t>Motivation</w:t>
      </w:r>
    </w:p>
    <w:p w14:paraId="54B32AAD" w14:textId="77777777" w:rsidR="00A20697" w:rsidRPr="00A20697" w:rsidRDefault="00A20697" w:rsidP="00635A21">
      <w:pPr>
        <w:pStyle w:val="Level2Text"/>
      </w:pPr>
      <w:r w:rsidRPr="00A20697">
        <w:t xml:space="preserve">The constraints put on this program are too </w:t>
      </w:r>
      <w:r w:rsidR="00A71662" w:rsidRPr="00A20697">
        <w:t>making</w:t>
      </w:r>
      <w:r w:rsidRPr="00A20697">
        <w:t xml:space="preserve"> it as accessible and easy to use as possible. Most of the users of this program will be young students that may not have the greatest ability to navigate difficult to understand user interfaces.</w:t>
      </w:r>
    </w:p>
    <w:p w14:paraId="78791C51" w14:textId="77777777" w:rsidR="00A20697" w:rsidRPr="00E67379" w:rsidRDefault="00A20697" w:rsidP="00635A21">
      <w:pPr>
        <w:pStyle w:val="Level2Text"/>
        <w:rPr>
          <w:u w:val="single"/>
        </w:rPr>
      </w:pPr>
      <w:r w:rsidRPr="00E67379">
        <w:rPr>
          <w:u w:val="single"/>
        </w:rPr>
        <w:lastRenderedPageBreak/>
        <w:t>Examples</w:t>
      </w:r>
    </w:p>
    <w:p w14:paraId="594037BA" w14:textId="77777777" w:rsidR="00A20697" w:rsidRPr="00A20697" w:rsidRDefault="00A20697" w:rsidP="00635A21">
      <w:pPr>
        <w:pStyle w:val="Level2Text"/>
      </w:pPr>
      <w:r w:rsidRPr="00A20697">
        <w:t>Constraints are written using the same form as other atomic requirements (refer to the requirements shell for the attributes). It is important for each constraint to have a rationale and a fit criterion, as they help to expose false constraints (solutions masquerading as constraints). Also, you will usually find that a constraint affects the entire product rather than one or more product use cases.</w:t>
      </w:r>
    </w:p>
    <w:p w14:paraId="0FA6AE6B" w14:textId="77777777" w:rsidR="00A20697" w:rsidRPr="00A20697" w:rsidRDefault="00A20697" w:rsidP="00635A21">
      <w:pPr>
        <w:pStyle w:val="Level2Text"/>
      </w:pPr>
      <w:r w:rsidRPr="00635A21">
        <w:t>Description</w:t>
      </w:r>
      <w:r w:rsidRPr="00A71662">
        <w:t>:</w:t>
      </w:r>
      <w:r w:rsidRPr="00A20697">
        <w:t xml:space="preserve"> The product shall use Artificial Intelligence technology.</w:t>
      </w:r>
    </w:p>
    <w:p w14:paraId="087DFC2B" w14:textId="77777777" w:rsidR="00A20697" w:rsidRPr="00A20697" w:rsidRDefault="00A20697" w:rsidP="00635A21">
      <w:pPr>
        <w:pStyle w:val="Level2Text"/>
      </w:pPr>
      <w:r w:rsidRPr="00635A21">
        <w:t>Rationale:</w:t>
      </w:r>
      <w:r w:rsidRPr="00A20697">
        <w:t xml:space="preserve"> The client will be able to play against a machine that is able to compete with the client.</w:t>
      </w:r>
    </w:p>
    <w:p w14:paraId="643FA10F" w14:textId="77777777" w:rsidR="00A20697" w:rsidRPr="00A20697" w:rsidRDefault="00A20697" w:rsidP="00635A21">
      <w:pPr>
        <w:pStyle w:val="Level2Text"/>
      </w:pPr>
      <w:r w:rsidRPr="00635A21">
        <w:t>Fit criterion</w:t>
      </w:r>
      <w:r w:rsidRPr="00A71662">
        <w:t>:</w:t>
      </w:r>
      <w:r w:rsidRPr="00A20697">
        <w:t xml:space="preserve"> There shall be levels to the Artificial Intelligence, so all the expected clients will have a suitable level of difficulty.</w:t>
      </w:r>
    </w:p>
    <w:p w14:paraId="7812B96D" w14:textId="77777777" w:rsidR="00A20697" w:rsidRPr="00A20697" w:rsidRDefault="00A20697" w:rsidP="00635A21">
      <w:pPr>
        <w:pStyle w:val="Level2Text"/>
      </w:pPr>
      <w:r w:rsidRPr="00635A21">
        <w:t>Description</w:t>
      </w:r>
      <w:r w:rsidRPr="00A71662">
        <w:t>:</w:t>
      </w:r>
      <w:r w:rsidRPr="00A20697">
        <w:t xml:space="preserve"> The product shall operate using Windows 7, 8, and 10 as well as Mac</w:t>
      </w:r>
      <w:r w:rsidR="00CB24A0">
        <w:t xml:space="preserve">-   </w:t>
      </w:r>
      <w:r w:rsidRPr="00A20697">
        <w:t>OS.</w:t>
      </w:r>
    </w:p>
    <w:p w14:paraId="016089E8" w14:textId="77777777" w:rsidR="00A20697" w:rsidRPr="00A20697" w:rsidRDefault="00A20697" w:rsidP="00635A21">
      <w:pPr>
        <w:pStyle w:val="Level2Text"/>
      </w:pPr>
      <w:r w:rsidRPr="00635A21">
        <w:t>Rationale</w:t>
      </w:r>
      <w:r w:rsidRPr="00A71662">
        <w:t>:</w:t>
      </w:r>
      <w:r w:rsidRPr="00A20697">
        <w:t xml:space="preserve"> The client base for this product is wide and this program should be able to run on all of these platforms. </w:t>
      </w:r>
    </w:p>
    <w:p w14:paraId="6F972DC5" w14:textId="77777777" w:rsidR="00A20697" w:rsidRPr="00A20697" w:rsidRDefault="00A20697" w:rsidP="00635A21">
      <w:pPr>
        <w:pStyle w:val="Level2Text"/>
      </w:pPr>
      <w:r w:rsidRPr="00635A21">
        <w:t>Fit criterion</w:t>
      </w:r>
      <w:r w:rsidRPr="00A71662">
        <w:t>:</w:t>
      </w:r>
      <w:r w:rsidRPr="00A20697">
        <w:t xml:space="preserve"> The product shall be approved as Windows 7, 8 and 10 compliant by the MS testing group as well be approved as Mac</w:t>
      </w:r>
      <w:r w:rsidR="00A71662">
        <w:t>-</w:t>
      </w:r>
      <w:r w:rsidRPr="00A20697">
        <w:t>OS compliant.</w:t>
      </w:r>
    </w:p>
    <w:p w14:paraId="15C3CA05" w14:textId="77777777" w:rsidR="00A20697" w:rsidRPr="00A20697" w:rsidRDefault="00A20697" w:rsidP="00635A21">
      <w:pPr>
        <w:pStyle w:val="Level2Text"/>
      </w:pPr>
      <w:r w:rsidRPr="00635A21">
        <w:t>Description</w:t>
      </w:r>
      <w:r w:rsidRPr="00A20697">
        <w:t>: The product shall be on a laptop and or desktop computer</w:t>
      </w:r>
    </w:p>
    <w:p w14:paraId="1329CC9B" w14:textId="77777777" w:rsidR="00A20697" w:rsidRPr="00A20697" w:rsidRDefault="00A20697" w:rsidP="00635A21">
      <w:pPr>
        <w:pStyle w:val="Level2Text"/>
      </w:pPr>
      <w:r w:rsidRPr="00635A21">
        <w:t>Rationale</w:t>
      </w:r>
      <w:r w:rsidRPr="00A20697">
        <w:t>: The product is to be marketed to people from all backgrounds looking to be educated in history.</w:t>
      </w:r>
    </w:p>
    <w:p w14:paraId="459AFEEB" w14:textId="77777777" w:rsidR="00A20697" w:rsidRPr="00A20697" w:rsidRDefault="00A20697" w:rsidP="00635A21">
      <w:pPr>
        <w:pStyle w:val="Level2Text"/>
      </w:pPr>
      <w:r w:rsidRPr="00635A21">
        <w:t>Fit criterion:</w:t>
      </w:r>
      <w:r w:rsidRPr="00A20697">
        <w:t xml:space="preserve"> The product shall be able to run the following platforms, Windows 7, 8 and 10 and Mac</w:t>
      </w:r>
      <w:r w:rsidR="00441266">
        <w:t>-</w:t>
      </w:r>
      <w:r w:rsidRPr="00A20697">
        <w:t xml:space="preserve">OS. </w:t>
      </w:r>
    </w:p>
    <w:p w14:paraId="66326871" w14:textId="77777777" w:rsidR="007067B9" w:rsidRPr="00B201C1" w:rsidRDefault="007067B9" w:rsidP="00A77635">
      <w:pPr>
        <w:pStyle w:val="Heading3"/>
        <w:rPr>
          <w:rFonts w:ascii="Arial" w:hAnsi="Arial" w:cs="Arial"/>
        </w:rPr>
      </w:pPr>
      <w:bookmarkStart w:id="31" w:name="_Toc437056789"/>
      <w:r w:rsidRPr="00B201C1">
        <w:rPr>
          <w:rFonts w:ascii="Arial" w:hAnsi="Arial" w:cs="Arial"/>
        </w:rPr>
        <w:t>Implementation Environment of the Current System</w:t>
      </w:r>
      <w:bookmarkEnd w:id="31"/>
    </w:p>
    <w:p w14:paraId="36DDA68C" w14:textId="77777777" w:rsidR="005A32C8" w:rsidRDefault="005A32C8" w:rsidP="005A32C8">
      <w:pPr>
        <w:pStyle w:val="Level3Subheading"/>
      </w:pPr>
      <w:r>
        <w:t>Content</w:t>
      </w:r>
    </w:p>
    <w:p w14:paraId="704B071F" w14:textId="77777777" w:rsidR="005A32C8" w:rsidRDefault="005A32C8" w:rsidP="001F1017">
      <w:pPr>
        <w:pStyle w:val="Level2Text"/>
      </w:pPr>
      <w:r>
        <w:t>The product should be installed on desktop computers such as a Windows machine or Mac machine. The product should be compatible with Windows 7, 8 and 10 as well as any running version of Mac</w:t>
      </w:r>
      <w:r w:rsidR="001F1017">
        <w:t>-</w:t>
      </w:r>
      <w:r>
        <w:t xml:space="preserve">OS. </w:t>
      </w:r>
    </w:p>
    <w:p w14:paraId="095D2E4B" w14:textId="77777777" w:rsidR="005A32C8" w:rsidRDefault="005A32C8" w:rsidP="005A32C8">
      <w:pPr>
        <w:pStyle w:val="Level3Subheading"/>
      </w:pPr>
      <w:r>
        <w:t>Motivation</w:t>
      </w:r>
    </w:p>
    <w:p w14:paraId="56C5BACD" w14:textId="77777777" w:rsidR="005A32C8" w:rsidRDefault="005A32C8" w:rsidP="001F1017">
      <w:pPr>
        <w:pStyle w:val="Level2Text"/>
      </w:pPr>
      <w:r>
        <w:t xml:space="preserve">The product must be fully maximized on the screen as to not show anything else in the background for the full learning experience. Similar to how Microsoft </w:t>
      </w:r>
      <w:r w:rsidR="001F1017">
        <w:t>PowerPoint</w:t>
      </w:r>
      <w:r>
        <w:t xml:space="preserve"> slideshows are run. Once the client opens the product, the screen will be taken over by the product itself. The only way to get out of the product environment is to exit the program itself. This will allow the clients to get the full learning experience and be presented with challenges that cannot be referenced on the internet.</w:t>
      </w:r>
    </w:p>
    <w:p w14:paraId="7A9C3637" w14:textId="77777777" w:rsidR="005A32C8" w:rsidRDefault="005A32C8" w:rsidP="005A32C8">
      <w:pPr>
        <w:pStyle w:val="Level3Subheading"/>
      </w:pPr>
      <w:r>
        <w:lastRenderedPageBreak/>
        <w:t>Considerations</w:t>
      </w:r>
    </w:p>
    <w:p w14:paraId="55D8E3D3" w14:textId="77777777" w:rsidR="007067B9" w:rsidRPr="00CC0B24" w:rsidRDefault="005A32C8" w:rsidP="001F1017">
      <w:pPr>
        <w:pStyle w:val="Level2Text"/>
      </w:pPr>
      <w:r>
        <w:t xml:space="preserve">The client should not be able to navigate away from the program as long as the program is running. </w:t>
      </w:r>
    </w:p>
    <w:p w14:paraId="7CA8FBA0" w14:textId="77777777" w:rsidR="007067B9" w:rsidRPr="00A427CE" w:rsidRDefault="00A427CE" w:rsidP="00D162E4">
      <w:pPr>
        <w:pStyle w:val="Heading3"/>
        <w:rPr>
          <w:rFonts w:ascii="Arial" w:hAnsi="Arial" w:cs="Arial"/>
        </w:rPr>
      </w:pPr>
      <w:bookmarkStart w:id="32" w:name="_Toc437056790"/>
      <w:r w:rsidRPr="00A427CE">
        <w:rPr>
          <w:rFonts w:ascii="Arial" w:hAnsi="Arial" w:cs="Arial"/>
        </w:rPr>
        <w:t>Anticipated Workplace Environment</w:t>
      </w:r>
      <w:bookmarkEnd w:id="32"/>
    </w:p>
    <w:p w14:paraId="79CA317E" w14:textId="77777777" w:rsidR="00A427CE" w:rsidRDefault="00A427CE" w:rsidP="00A427CE">
      <w:pPr>
        <w:pStyle w:val="Level3Subheading"/>
      </w:pPr>
      <w:r>
        <w:t>Content</w:t>
      </w:r>
    </w:p>
    <w:p w14:paraId="5CD99F17" w14:textId="77777777" w:rsidR="00A427CE" w:rsidRDefault="00A427CE" w:rsidP="00A427CE">
      <w:pPr>
        <w:pStyle w:val="Level2Text"/>
      </w:pPr>
      <w:r>
        <w:t xml:space="preserve">This product will be used by the clients on computers at schools, homes and libraries. The client crowd is mostly for students looking to learn more about history and this environment correlates with the above. </w:t>
      </w:r>
    </w:p>
    <w:p w14:paraId="23B919FC" w14:textId="77777777" w:rsidR="00A427CE" w:rsidRDefault="00A427CE" w:rsidP="00A427CE">
      <w:pPr>
        <w:pStyle w:val="Level3Subheading"/>
      </w:pPr>
      <w:r>
        <w:t>Motivation</w:t>
      </w:r>
    </w:p>
    <w:p w14:paraId="0F26B037" w14:textId="77777777" w:rsidR="00A427CE" w:rsidRDefault="00A427CE" w:rsidP="00A427CE">
      <w:pPr>
        <w:pStyle w:val="Level2Text"/>
      </w:pPr>
      <w:r>
        <w:t xml:space="preserve">The product must be school appropriate as to not show anything that might not be permissible on school grounds. </w:t>
      </w:r>
    </w:p>
    <w:p w14:paraId="5A42F563" w14:textId="77777777" w:rsidR="00A427CE" w:rsidRDefault="00A427CE" w:rsidP="00A427CE">
      <w:pPr>
        <w:pStyle w:val="Level2Text"/>
      </w:pPr>
      <w:r>
        <w:t xml:space="preserve">The product is to be used in a library or school; it must be extra quiet. </w:t>
      </w:r>
    </w:p>
    <w:p w14:paraId="55CCB4C6" w14:textId="77777777" w:rsidR="007F7FF6" w:rsidRDefault="007F7FF6" w:rsidP="007067B9">
      <w:pPr>
        <w:pStyle w:val="Level3Text"/>
      </w:pPr>
    </w:p>
    <w:p w14:paraId="293FF9A8" w14:textId="77777777" w:rsidR="007067B9" w:rsidRPr="00F13DD0" w:rsidRDefault="007E2850" w:rsidP="00A77635">
      <w:pPr>
        <w:pStyle w:val="Heading3"/>
        <w:rPr>
          <w:rFonts w:ascii="Arial" w:hAnsi="Arial" w:cs="Arial"/>
        </w:rPr>
      </w:pPr>
      <w:bookmarkStart w:id="33" w:name="_Toc437056791"/>
      <w:r w:rsidRPr="00F13DD0">
        <w:rPr>
          <w:rFonts w:ascii="Arial" w:hAnsi="Arial" w:cs="Arial"/>
        </w:rPr>
        <w:t>Scheduled Constraints</w:t>
      </w:r>
      <w:bookmarkEnd w:id="33"/>
    </w:p>
    <w:p w14:paraId="165960D3" w14:textId="77777777" w:rsidR="00F13DD0" w:rsidRDefault="00F13DD0" w:rsidP="00F13DD0">
      <w:pPr>
        <w:pStyle w:val="Level3Subheading"/>
      </w:pPr>
      <w:r>
        <w:t>Content</w:t>
      </w:r>
    </w:p>
    <w:p w14:paraId="7DE43A5E" w14:textId="77777777" w:rsidR="00F13DD0" w:rsidRDefault="00F13DD0" w:rsidP="00F13DD0">
      <w:pPr>
        <w:pStyle w:val="Level2Text"/>
      </w:pPr>
      <w:r>
        <w:t>This product must be completed by the start of the next summer so that teachers and supervisors may get accustomed to the product before the students.</w:t>
      </w:r>
    </w:p>
    <w:p w14:paraId="37A01F6F" w14:textId="77777777" w:rsidR="00F13DD0" w:rsidRDefault="00F13DD0" w:rsidP="00F13DD0">
      <w:pPr>
        <w:pStyle w:val="Level3Subheading"/>
      </w:pPr>
      <w:r>
        <w:t>Motivation</w:t>
      </w:r>
    </w:p>
    <w:p w14:paraId="14E2C5C3" w14:textId="77777777" w:rsidR="00F13DD0" w:rsidRDefault="00F13DD0" w:rsidP="00F13DD0">
      <w:pPr>
        <w:pStyle w:val="Level2Text"/>
      </w:pPr>
      <w:r>
        <w:t>The client wants this product to be ready for the next school year for new students.</w:t>
      </w:r>
    </w:p>
    <w:p w14:paraId="5AC9748C" w14:textId="77777777" w:rsidR="00F13DD0" w:rsidRDefault="00F13DD0" w:rsidP="00F13DD0">
      <w:pPr>
        <w:pStyle w:val="Level3Subheading"/>
      </w:pPr>
      <w:r>
        <w:t>Considerations</w:t>
      </w:r>
    </w:p>
    <w:p w14:paraId="7D890D3A" w14:textId="77777777" w:rsidR="00F13DD0" w:rsidRDefault="00F13DD0" w:rsidP="00F13DD0">
      <w:pPr>
        <w:pStyle w:val="Level2Text"/>
      </w:pPr>
      <w:r>
        <w:t>This product must be finished by May 29</w:t>
      </w:r>
      <w:r>
        <w:rPr>
          <w:vertAlign w:val="superscript"/>
        </w:rPr>
        <w:t>th</w:t>
      </w:r>
      <w:r>
        <w:t>. It is critical for this product to be finished by this date so that the client may get used to it and be able to give it to their students.</w:t>
      </w:r>
    </w:p>
    <w:p w14:paraId="0DCD5944" w14:textId="77777777" w:rsidR="00F13DD0" w:rsidRDefault="00F13DD0" w:rsidP="00F13DD0">
      <w:pPr>
        <w:pStyle w:val="Level2Text"/>
      </w:pPr>
      <w:r>
        <w:t>If this deadline is not met, then the client will not be able to get accustomed to the software in time.</w:t>
      </w:r>
    </w:p>
    <w:p w14:paraId="19E64E76" w14:textId="77777777" w:rsidR="00957A82" w:rsidRPr="00D162E4" w:rsidRDefault="007F7FF6" w:rsidP="00957A82">
      <w:pPr>
        <w:pStyle w:val="Level3Text"/>
      </w:pPr>
      <w:r>
        <w:t xml:space="preserve">. </w:t>
      </w:r>
    </w:p>
    <w:p w14:paraId="335CC6A8" w14:textId="77777777" w:rsidR="007067B9" w:rsidRPr="0068674B" w:rsidRDefault="00DB5764" w:rsidP="00A77635">
      <w:pPr>
        <w:pStyle w:val="Heading3"/>
        <w:rPr>
          <w:rFonts w:ascii="Arial" w:hAnsi="Arial" w:cs="Arial"/>
        </w:rPr>
      </w:pPr>
      <w:bookmarkStart w:id="34" w:name="_Toc437056792"/>
      <w:r w:rsidRPr="0068674B">
        <w:rPr>
          <w:rFonts w:ascii="Arial" w:hAnsi="Arial" w:cs="Arial"/>
        </w:rPr>
        <w:t>Budget Constraints</w:t>
      </w:r>
      <w:bookmarkEnd w:id="34"/>
    </w:p>
    <w:p w14:paraId="093DE0F1" w14:textId="77777777" w:rsidR="0068674B" w:rsidRDefault="0068674B" w:rsidP="0068674B">
      <w:pPr>
        <w:pStyle w:val="Level3Subheading"/>
      </w:pPr>
      <w:r>
        <w:t>Content</w:t>
      </w:r>
    </w:p>
    <w:p w14:paraId="25EB4316" w14:textId="77777777" w:rsidR="0068674B" w:rsidRDefault="0068674B" w:rsidP="0068674B">
      <w:pPr>
        <w:pStyle w:val="Level2Text"/>
      </w:pPr>
      <w:r>
        <w:t>The budget for the project is 1,000,000 USD.</w:t>
      </w:r>
    </w:p>
    <w:p w14:paraId="4D796C0C" w14:textId="77777777" w:rsidR="0068674B" w:rsidRDefault="0068674B" w:rsidP="0068674B">
      <w:pPr>
        <w:pStyle w:val="Level3Subheading"/>
      </w:pPr>
      <w:r>
        <w:lastRenderedPageBreak/>
        <w:t>Motivation</w:t>
      </w:r>
    </w:p>
    <w:p w14:paraId="4632E605" w14:textId="77777777" w:rsidR="007067B9" w:rsidRPr="00CC0B24" w:rsidRDefault="0068674B" w:rsidP="00856079">
      <w:pPr>
        <w:pStyle w:val="Level2Text"/>
      </w:pPr>
      <w:r>
        <w:t>The requirements must not exceed the budget. The client fully expects all requirements and constraints to be met within this budget.</w:t>
      </w:r>
    </w:p>
    <w:p w14:paraId="29AF299B" w14:textId="77777777" w:rsidR="00ED57BB" w:rsidRPr="001E2EE6" w:rsidRDefault="00ED57BB" w:rsidP="00A77635">
      <w:pPr>
        <w:pStyle w:val="Heading2"/>
        <w:rPr>
          <w:rFonts w:ascii="Arial" w:hAnsi="Arial" w:cs="Arial"/>
        </w:rPr>
      </w:pPr>
      <w:bookmarkStart w:id="35" w:name="_Toc437056793"/>
      <w:r w:rsidRPr="001E2EE6">
        <w:rPr>
          <w:rFonts w:ascii="Arial" w:hAnsi="Arial" w:cs="Arial"/>
        </w:rPr>
        <w:t>Naming Conventions and Definitions</w:t>
      </w:r>
      <w:bookmarkEnd w:id="35"/>
    </w:p>
    <w:p w14:paraId="3FDBE657" w14:textId="77777777" w:rsidR="0059119C" w:rsidRPr="001E2EE6" w:rsidRDefault="00575673" w:rsidP="00A77635">
      <w:pPr>
        <w:pStyle w:val="Heading3"/>
        <w:rPr>
          <w:rFonts w:ascii="Arial" w:hAnsi="Arial" w:cs="Arial"/>
        </w:rPr>
      </w:pPr>
      <w:bookmarkStart w:id="36" w:name="_Toc437056794"/>
      <w:r w:rsidRPr="001E2EE6">
        <w:rPr>
          <w:rFonts w:ascii="Arial" w:hAnsi="Arial" w:cs="Arial"/>
        </w:rPr>
        <w:t xml:space="preserve">Definitions of </w:t>
      </w:r>
      <w:r w:rsidR="0059119C" w:rsidRPr="001E2EE6">
        <w:rPr>
          <w:rFonts w:ascii="Arial" w:hAnsi="Arial" w:cs="Arial"/>
        </w:rPr>
        <w:t>Key Terms</w:t>
      </w:r>
      <w:bookmarkEnd w:id="36"/>
    </w:p>
    <w:p w14:paraId="722078EF" w14:textId="77777777" w:rsidR="001E2EE6" w:rsidRDefault="001E2EE6" w:rsidP="005D6CA7">
      <w:pPr>
        <w:pStyle w:val="Level2Text"/>
      </w:pPr>
      <w:r>
        <w:t>The glossary produced during requirements is used and extended throughout the project.</w:t>
      </w:r>
    </w:p>
    <w:p w14:paraId="62CC6727" w14:textId="77777777" w:rsidR="001E2EE6" w:rsidRDefault="001E2EE6" w:rsidP="005D6CA7">
      <w:pPr>
        <w:pStyle w:val="Level2Text"/>
      </w:pPr>
      <w:r>
        <w:t>Player: The client on the user end of the game.</w:t>
      </w:r>
    </w:p>
    <w:p w14:paraId="569E2699" w14:textId="77777777" w:rsidR="001E2EE6" w:rsidRDefault="001E2EE6" w:rsidP="005D6CA7">
      <w:pPr>
        <w:pStyle w:val="Level2Text"/>
      </w:pPr>
      <w:r>
        <w:t>Computer: The artificial intelligence element of the game.</w:t>
      </w:r>
    </w:p>
    <w:p w14:paraId="0C3B96D9" w14:textId="77777777" w:rsidR="001E2EE6" w:rsidRDefault="001E2EE6" w:rsidP="005D6CA7">
      <w:pPr>
        <w:pStyle w:val="Level2Text"/>
      </w:pPr>
      <w:r>
        <w:t>Simulation: Refers to gameplay situations carried out automatically</w:t>
      </w:r>
    </w:p>
    <w:p w14:paraId="6516BF72" w14:textId="77777777" w:rsidR="001E2EE6" w:rsidRDefault="001E2EE6" w:rsidP="005D6CA7">
      <w:pPr>
        <w:pStyle w:val="Level2Text"/>
      </w:pPr>
      <w:r>
        <w:t>Flat: The basic land that takes up the majority of the map. Flat allows any unit or any building to be placed on it or move across it.</w:t>
      </w:r>
    </w:p>
    <w:p w14:paraId="34BB7698" w14:textId="77777777" w:rsidR="001E2EE6" w:rsidRDefault="001E2EE6" w:rsidP="005D6CA7">
      <w:pPr>
        <w:pStyle w:val="Level2Text"/>
      </w:pPr>
      <w:r>
        <w:t>Water: Part of the map that only tanks can move pass through</w:t>
      </w:r>
    </w:p>
    <w:p w14:paraId="16C17A91" w14:textId="77777777" w:rsidR="005D6CA7" w:rsidRDefault="001E2EE6" w:rsidP="005D6CA7">
      <w:pPr>
        <w:pStyle w:val="Level2Text"/>
      </w:pPr>
      <w:r>
        <w:t>Bridge: A way for units to cross the water terrain. Only marines can move across this terrain</w:t>
      </w:r>
    </w:p>
    <w:p w14:paraId="1787BBE2" w14:textId="77777777" w:rsidR="001E2EE6" w:rsidRDefault="001E2EE6" w:rsidP="005D6CA7">
      <w:pPr>
        <w:pStyle w:val="Level2Text"/>
      </w:pPr>
      <w:r>
        <w:t>Barracks: The building is used to create soldiers. Only four soldiers can be spawned around the barracks giving preference to the x-axis and then the y-axis</w:t>
      </w:r>
    </w:p>
    <w:p w14:paraId="4D3F9136" w14:textId="77777777" w:rsidR="001E2EE6" w:rsidRDefault="001E2EE6" w:rsidP="005D6CA7">
      <w:pPr>
        <w:pStyle w:val="Level2Text"/>
      </w:pPr>
      <w:r>
        <w:t>Factory: The building used to create machinery, only four machines can be spawned around the factory.</w:t>
      </w:r>
    </w:p>
    <w:p w14:paraId="1AB2A2BB" w14:textId="77777777" w:rsidR="001E2EE6" w:rsidRDefault="001E2EE6" w:rsidP="005D6CA7">
      <w:pPr>
        <w:pStyle w:val="Level2Text"/>
      </w:pPr>
      <w:r>
        <w:t>Soldiers: The basic unit, marines have no limit on how many can be created</w:t>
      </w:r>
    </w:p>
    <w:p w14:paraId="521998CE" w14:textId="77777777" w:rsidR="001E2EE6" w:rsidRDefault="001E2EE6" w:rsidP="005D6CA7">
      <w:pPr>
        <w:pStyle w:val="Level2Text"/>
      </w:pPr>
      <w:r>
        <w:t xml:space="preserve">Time Limit: The game is a turn based game. There will be 5 minute turns. After this amount of time has ended, the turn will be ended </w:t>
      </w:r>
    </w:p>
    <w:p w14:paraId="3B07EB81" w14:textId="77777777" w:rsidR="001E2EE6" w:rsidRDefault="001E2EE6" w:rsidP="005D6CA7">
      <w:pPr>
        <w:pStyle w:val="Level2Text"/>
      </w:pPr>
      <w:r>
        <w:t>Day: A day has taken place when all users have clicked the end turn button once</w:t>
      </w:r>
    </w:p>
    <w:p w14:paraId="39E29772" w14:textId="77777777" w:rsidR="001E2EE6" w:rsidRDefault="001E2EE6" w:rsidP="005D6CA7">
      <w:pPr>
        <w:pStyle w:val="Level2Text"/>
      </w:pPr>
      <w:r>
        <w:t xml:space="preserve">Player Money: This is how much a user has to build new units and buildings. </w:t>
      </w:r>
    </w:p>
    <w:p w14:paraId="44D8B340" w14:textId="77777777" w:rsidR="001E2EE6" w:rsidRDefault="001E2EE6" w:rsidP="005D6CA7">
      <w:pPr>
        <w:pStyle w:val="Level2Text"/>
      </w:pPr>
      <w:r>
        <w:t xml:space="preserve">Current Player: This is the player who is currently playing the game. This is also shown in the team color. </w:t>
      </w:r>
    </w:p>
    <w:p w14:paraId="486178FD" w14:textId="77777777" w:rsidR="001E2EE6" w:rsidRDefault="001E2EE6" w:rsidP="005D6CA7">
      <w:pPr>
        <w:pStyle w:val="Level2Text"/>
      </w:pPr>
      <w:r>
        <w:t>Team Color: This is a reference so a user knows what their team color is.</w:t>
      </w:r>
    </w:p>
    <w:p w14:paraId="5E6B5A79" w14:textId="77777777" w:rsidR="005D6CA7" w:rsidRDefault="005D6CA7" w:rsidP="005D6CA7">
      <w:pPr>
        <w:pStyle w:val="Level2Text"/>
      </w:pPr>
      <w:r>
        <w:t xml:space="preserve"> Forest - Only marines can move across this terrain.</w:t>
      </w:r>
    </w:p>
    <w:p w14:paraId="577AC89F" w14:textId="77777777" w:rsidR="005D6CA7" w:rsidRDefault="005D6CA7" w:rsidP="005D6CA7">
      <w:pPr>
        <w:pStyle w:val="Level2Text"/>
      </w:pPr>
      <w:r>
        <w:t xml:space="preserve"> Mountains - Only marines can move across this terrain</w:t>
      </w:r>
    </w:p>
    <w:p w14:paraId="1C6F4E7C" w14:textId="77777777" w:rsidR="00465B68" w:rsidRPr="00465B68" w:rsidRDefault="00465B68" w:rsidP="00465B68">
      <w:pPr>
        <w:spacing w:before="0"/>
        <w:ind w:left="1080"/>
        <w:rPr>
          <w:rFonts w:eastAsia="Times New Roman"/>
        </w:rPr>
      </w:pPr>
      <w:r w:rsidRPr="00465B68">
        <w:rPr>
          <w:rFonts w:eastAsia="Times New Roman"/>
          <w:color w:val="000000"/>
        </w:rPr>
        <w:t>.</w:t>
      </w:r>
    </w:p>
    <w:p w14:paraId="7522B2E6" w14:textId="77777777" w:rsidR="00575673" w:rsidRPr="005D6CA7" w:rsidRDefault="00575673" w:rsidP="00A77635">
      <w:pPr>
        <w:pStyle w:val="Heading3"/>
        <w:rPr>
          <w:rFonts w:ascii="Arial" w:hAnsi="Arial" w:cs="Arial"/>
        </w:rPr>
      </w:pPr>
      <w:bookmarkStart w:id="37" w:name="_Toc437056795"/>
      <w:r w:rsidRPr="005D6CA7">
        <w:rPr>
          <w:rFonts w:ascii="Arial" w:hAnsi="Arial" w:cs="Arial"/>
        </w:rPr>
        <w:lastRenderedPageBreak/>
        <w:t>Data Dictionary for Any Included Models</w:t>
      </w:r>
      <w:bookmarkEnd w:id="37"/>
    </w:p>
    <w:p w14:paraId="4F36292D" w14:textId="77777777" w:rsidR="005D6CA7" w:rsidRDefault="005D6CA7" w:rsidP="005D6CA7">
      <w:pPr>
        <w:pStyle w:val="Level3Text"/>
        <w:rPr>
          <w:i/>
        </w:rPr>
      </w:pPr>
      <w:r w:rsidRPr="005D6CA7">
        <w:rPr>
          <w:i/>
        </w:rPr>
        <w:t>AI (Artificial Intelligence)</w:t>
      </w:r>
    </w:p>
    <w:p w14:paraId="6BD6747E" w14:textId="77777777" w:rsidR="005D6CA7" w:rsidRPr="005D6CA7" w:rsidRDefault="005D6CA7" w:rsidP="005D6CA7">
      <w:pPr>
        <w:pStyle w:val="Level2Text"/>
      </w:pPr>
      <w:r w:rsidRPr="005D6CA7">
        <w:t>There are three main objectives that that AI attempts to do when it is its turn to play these are to maintain buildings, recruit units and attack enemies. This is the order in which the AI prioritizes its actions, maintaining buildings are top priority because buildings are required to train units and thus maintain an army. Secondary priority goes to unit recruitment so that the AI is always spending money on troops and finally attacking is done last.</w:t>
      </w:r>
    </w:p>
    <w:p w14:paraId="1D3FFB1D" w14:textId="77777777" w:rsidR="005D6CA7" w:rsidRPr="005D6CA7" w:rsidRDefault="005D6CA7" w:rsidP="005D6CA7">
      <w:pPr>
        <w:pStyle w:val="Level2Text"/>
      </w:pPr>
      <w:r w:rsidRPr="005D6CA7">
        <w:t xml:space="preserve">When it comes to creating buildings the AI will attempt to maintain a set amount of them. At the start of each turn the number of factories and barracks are checked and if they are below a threshold then they are replaced at the next available opportunity (when money can allow). Each AI player tries to keep 2 barracks and 1 factory in operation so that they can recruit new tanks and marines. The number of each building was decided because of the unit limit on tanks (this being 5) means that a player can quite easily sustain this number through one factory. As marines are effectively unlimited two barracks are enough to create as many as allowed by the </w:t>
      </w:r>
      <w:r w:rsidR="000E3EEE" w:rsidRPr="005D6CA7">
        <w:t>player’s</w:t>
      </w:r>
      <w:r w:rsidRPr="005D6CA7">
        <w:t xml:space="preserve"> economy. Through testing we concluded that this arrangement was optimal and as such is the strategy that the AI implements.</w:t>
      </w:r>
    </w:p>
    <w:p w14:paraId="3A914C65" w14:textId="77777777" w:rsidR="005D6CA7" w:rsidRPr="005D6CA7" w:rsidRDefault="005D6CA7" w:rsidP="005D6CA7">
      <w:pPr>
        <w:pStyle w:val="Level2Text"/>
      </w:pPr>
      <w:r w:rsidRPr="005D6CA7">
        <w:t>Unit recruitment is a major part of the game and is something that the AI manages well and therefore effectively maintains and expands its army. Which units the AI recruits are decided by 3 factors. Firstly the amount of money that the AI player has at its disposal, it will check that there is more money available than the cost of the most expensive unit. If it turns out that one particular unit is too expensive for the player at that time then it is not considered. This is also where the AI determines if it has enough money to purchase any units and if not then it will skip to the attacking stage. Secondly the number of limited units on the map is assessed. The current maximum number of tanks allowed by a single player is 5, this is where this is checked and if the maximum number is reached then that unit is removed from consideration by the AI. Thirdly the priority of the individual unit is assessed; tanks are recruited in preference to marines. This is because of their increased strength and durability therefore they are prized higher. Marines are second choice as they are comparably less strong both in attack damage and durability.</w:t>
      </w:r>
    </w:p>
    <w:p w14:paraId="732C95C1" w14:textId="77777777" w:rsidR="005D6CA7" w:rsidRPr="005D6CA7" w:rsidRDefault="005D6CA7" w:rsidP="005D6CA7">
      <w:pPr>
        <w:pStyle w:val="Level2Text"/>
      </w:pPr>
      <w:r w:rsidRPr="005D6CA7">
        <w:t>Attacking is perhaps the most important aspect of the AI as without it there is no chance of winning the game. Each unit is controlled individually and chooses its own target to attack. This allows the AI to engage multiple targets in one turn which is important when playing a free for all against 3 opponents.</w:t>
      </w:r>
    </w:p>
    <w:p w14:paraId="107A0FDE" w14:textId="77777777" w:rsidR="005D6CA7" w:rsidRPr="005D6CA7" w:rsidRDefault="005D6CA7" w:rsidP="005D6CA7">
      <w:pPr>
        <w:pStyle w:val="Level2Text"/>
      </w:pPr>
      <w:r w:rsidRPr="005D6CA7">
        <w:t xml:space="preserve">The way that a single unit attacks is as follows, the unit performs a breadth first search in a radial pattern on the map centered at the unit’s position. It looks around it for an enemy unit or building and keeps expanding the search until a unit is found or it exhausts all cells of the map. This search only includes cells that are valid for that unit’s travel, so a marine's search will not take it into a water terrain tile. This means that it only searches tiles that are accessible by that unit, this avoids the situation of a </w:t>
      </w:r>
      <w:r w:rsidRPr="005D6CA7">
        <w:lastRenderedPageBreak/>
        <w:t xml:space="preserve">unit selecting an enemy to attack that is unreachable and then getting confused about its route to it. </w:t>
      </w:r>
    </w:p>
    <w:p w14:paraId="35BF69C7" w14:textId="77777777" w:rsidR="005D6CA7" w:rsidRPr="005D6CA7" w:rsidRDefault="005D6CA7" w:rsidP="005D6CA7">
      <w:pPr>
        <w:pStyle w:val="Level2Text"/>
      </w:pPr>
      <w:r w:rsidRPr="005D6CA7">
        <w:t>Once an enemy unit is focused as the target a route is plotted from the AI’s unit to the enemy’s one. The unit then proceeds to advance along this route until one of three states occur. It is possible that the route is blocked (by an allied unit), this can often happen with marines crossing water as the only way for them to do this is via a bridge. If this happens then the unit will move into the closest available cell and cease movement. Another situation is that the unit does not have enough move points to reach the target, if this happens then it just moves as far as it can and then stops. The final situation is that it manages to reach its target. If this happens then the unit attacks the target and then stops movement.</w:t>
      </w:r>
    </w:p>
    <w:p w14:paraId="0B49BEA1" w14:textId="77777777" w:rsidR="005D6CA7" w:rsidRDefault="005D6CA7" w:rsidP="005D6CA7">
      <w:pPr>
        <w:pStyle w:val="Level2Text"/>
      </w:pPr>
      <w:r w:rsidRPr="005D6CA7">
        <w:t>The game has a difficulty setting that gives the AI an advantage over the player. This is implemented through increasing the starting money of the AI player. This means that they have an advantage over the player from the start and as such are able to quickly mass units into an army.</w:t>
      </w:r>
    </w:p>
    <w:p w14:paraId="2722D6F8" w14:textId="77777777" w:rsidR="005D6CA7" w:rsidRDefault="005D6CA7" w:rsidP="005D6CA7">
      <w:pPr>
        <w:pStyle w:val="Level2Text"/>
        <w:rPr>
          <w:i/>
        </w:rPr>
      </w:pPr>
      <w:r>
        <w:rPr>
          <w:i/>
        </w:rPr>
        <w:t>Human Computer Interaction (HCI)</w:t>
      </w:r>
    </w:p>
    <w:p w14:paraId="7E9DAF92" w14:textId="77777777" w:rsidR="005D6CA7" w:rsidRPr="005D6CA7" w:rsidRDefault="005D6CA7" w:rsidP="005D6CA7">
      <w:pPr>
        <w:pStyle w:val="Level2Text"/>
      </w:pPr>
      <w:r w:rsidRPr="005D6CA7">
        <w:t xml:space="preserve">There are many strategy games out on the market at the moment, all of which function with similar, if not the same, human-computer interaction principles. This consists of making use of the mouse and keyboard input devices, along with various buttons on the user interface to aid the functionality. </w:t>
      </w:r>
    </w:p>
    <w:p w14:paraId="02657F2F" w14:textId="77777777" w:rsidR="005D6CA7" w:rsidRPr="005D6CA7" w:rsidRDefault="005D6CA7" w:rsidP="005D6CA7">
      <w:pPr>
        <w:pStyle w:val="Level2Text"/>
      </w:pPr>
      <w:r w:rsidRPr="005D6CA7">
        <w:t>The mouse input device is strategy games is used for the majority of the interactivity. The left-click of the mouse is used for selection, the right-click of the mouse is used for moving or attacking units, depending on whether the right-click was on an enemy unit, and the movement of the mouse is used to pan the map. The keyboard input devices allows the user to pan the map and zoom in and out of the map, if the functionality is there. The buttons on the user interface of the game itself are used to interact with the functionality of the selection. For example, when a unit is selected, the user will have buttons available for moving and attacking.</w:t>
      </w:r>
    </w:p>
    <w:p w14:paraId="0ACCED64" w14:textId="77777777" w:rsidR="005D6CA7" w:rsidRPr="005D6CA7" w:rsidRDefault="005D6CA7" w:rsidP="005D6CA7">
      <w:pPr>
        <w:pStyle w:val="Level2Text"/>
      </w:pPr>
      <w:r w:rsidRPr="005D6CA7">
        <w:t>These principles haven’t changed. They have been the same with the early strategy games compared to the top strategy games today. Rise of Civilization is no different. The user will use the left-click of the mouse to select a unit or a building. If a unit was selected with the left-click, the user can right-click in an empty cell to move a unit, since Rise of Civilization is a grid based strategy game, or the user can right-click on an enemy unit and attack it. The user can pan the map with the movement of the mouse. The user can pan the map left, right, up, down by moving the mouse to the left-most, right-most, up-most, down-most part of the map respectively. As well as using the mouse to pan the map, the user can use the keyboard to pan the map by using the left, right, up, down arrow keys to pan the map left, right, up, down respectively. The keyboard can also be used for zooming in and zooming out of the map to get a wider view of the map. This is done by the + or - keys, which will increment the zoom accordingly.</w:t>
      </w:r>
    </w:p>
    <w:p w14:paraId="72BBDB76" w14:textId="77777777" w:rsidR="005D6CA7" w:rsidRPr="005D6CA7" w:rsidRDefault="005D6CA7" w:rsidP="005D6CA7">
      <w:pPr>
        <w:pStyle w:val="Level2Text"/>
      </w:pPr>
    </w:p>
    <w:p w14:paraId="2BDF2F4D" w14:textId="77777777" w:rsidR="005D6CA7" w:rsidRDefault="005D6CA7" w:rsidP="005D6CA7">
      <w:pPr>
        <w:pStyle w:val="Level2Text"/>
      </w:pPr>
      <w:r w:rsidRPr="005D6CA7">
        <w:rPr>
          <w:noProof/>
        </w:rPr>
        <w:drawing>
          <wp:inline distT="114300" distB="114300" distL="114300" distR="114300" wp14:anchorId="6F907C15" wp14:editId="14F51D87">
            <wp:extent cx="2314575" cy="1666875"/>
            <wp:effectExtent l="0" t="0" r="9525" b="9525"/>
            <wp:docPr id="10" name="image00.png" descr="starcraft2general.png"/>
            <wp:cNvGraphicFramePr/>
            <a:graphic xmlns:a="http://schemas.openxmlformats.org/drawingml/2006/main">
              <a:graphicData uri="http://schemas.openxmlformats.org/drawingml/2006/picture">
                <pic:pic xmlns:pic="http://schemas.openxmlformats.org/drawingml/2006/picture">
                  <pic:nvPicPr>
                    <pic:cNvPr id="0" name="image00.png" descr="starcraft2general.png"/>
                    <pic:cNvPicPr preferRelativeResize="0"/>
                  </pic:nvPicPr>
                  <pic:blipFill>
                    <a:blip r:embed="rId16"/>
                    <a:srcRect/>
                    <a:stretch>
                      <a:fillRect/>
                    </a:stretch>
                  </pic:blipFill>
                  <pic:spPr>
                    <a:xfrm>
                      <a:off x="0" y="0"/>
                      <a:ext cx="2314575" cy="1666875"/>
                    </a:xfrm>
                    <a:prstGeom prst="rect">
                      <a:avLst/>
                    </a:prstGeom>
                    <a:ln/>
                  </pic:spPr>
                </pic:pic>
              </a:graphicData>
            </a:graphic>
          </wp:inline>
        </w:drawing>
      </w:r>
      <w:r w:rsidRPr="005D6CA7">
        <w:tab/>
      </w:r>
      <w:r w:rsidRPr="005D6CA7">
        <w:rPr>
          <w:noProof/>
        </w:rPr>
        <w:drawing>
          <wp:inline distT="114300" distB="114300" distL="114300" distR="114300" wp14:anchorId="1A7A8D1A" wp14:editId="6A83D5BD">
            <wp:extent cx="2419350" cy="1657350"/>
            <wp:effectExtent l="0" t="0" r="0" b="0"/>
            <wp:docPr id="23" name="image17.png" descr="starcraft2structures.png"/>
            <wp:cNvGraphicFramePr/>
            <a:graphic xmlns:a="http://schemas.openxmlformats.org/drawingml/2006/main">
              <a:graphicData uri="http://schemas.openxmlformats.org/drawingml/2006/picture">
                <pic:pic xmlns:pic="http://schemas.openxmlformats.org/drawingml/2006/picture">
                  <pic:nvPicPr>
                    <pic:cNvPr id="0" name="image17.png" descr="starcraft2structures.png"/>
                    <pic:cNvPicPr preferRelativeResize="0"/>
                  </pic:nvPicPr>
                  <pic:blipFill>
                    <a:blip r:embed="rId17"/>
                    <a:srcRect/>
                    <a:stretch>
                      <a:fillRect/>
                    </a:stretch>
                  </pic:blipFill>
                  <pic:spPr>
                    <a:xfrm>
                      <a:off x="0" y="0"/>
                      <a:ext cx="2419350" cy="1657350"/>
                    </a:xfrm>
                    <a:prstGeom prst="rect">
                      <a:avLst/>
                    </a:prstGeom>
                    <a:ln/>
                  </pic:spPr>
                </pic:pic>
              </a:graphicData>
            </a:graphic>
          </wp:inline>
        </w:drawing>
      </w:r>
    </w:p>
    <w:p w14:paraId="2C2667D4" w14:textId="77777777" w:rsidR="00D23546" w:rsidRPr="00D23546" w:rsidRDefault="00D23546" w:rsidP="005D6CA7">
      <w:pPr>
        <w:pStyle w:val="Level2Text"/>
        <w:rPr>
          <w:b/>
          <w:i/>
        </w:rPr>
      </w:pPr>
      <w:r>
        <w:t xml:space="preserve"> F</w:t>
      </w:r>
      <w:r w:rsidR="008B4EA6">
        <w:t>ig.</w:t>
      </w:r>
      <w:r w:rsidR="00447FD1">
        <w:t xml:space="preserve"> </w:t>
      </w:r>
      <w:r w:rsidR="00C92120">
        <w:t>6</w:t>
      </w:r>
      <w:r w:rsidR="008B4EA6">
        <w:t>.0:</w:t>
      </w:r>
      <w:r w:rsidR="001B18B4">
        <w:t xml:space="preserve"> </w:t>
      </w:r>
      <w:r>
        <w:rPr>
          <w:b/>
          <w:i/>
        </w:rPr>
        <w:t>Standard keyboard controls for gameplay.</w:t>
      </w:r>
    </w:p>
    <w:p w14:paraId="5869F519" w14:textId="77777777" w:rsidR="005D6CA7" w:rsidRPr="005D6CA7" w:rsidRDefault="005D6CA7" w:rsidP="005D6CA7">
      <w:pPr>
        <w:pStyle w:val="Level2Text"/>
      </w:pPr>
      <w:r w:rsidRPr="005D6CA7">
        <w:t>These two images are from the popular strategy game StarCraft 2. The image on the left is the panel which is shown when you select a unit, showing available orders to the unit. The panel on the right is shown when you want to build structures. Again, this is similar, if not the same, across almost all strategy games and Rise of Civilization is no exception.</w:t>
      </w:r>
    </w:p>
    <w:p w14:paraId="73ECAC0D" w14:textId="77777777" w:rsidR="005D6CA7" w:rsidRPr="005D6CA7" w:rsidRDefault="005D6CA7" w:rsidP="005D6CA7">
      <w:pPr>
        <w:pStyle w:val="Level2Text"/>
      </w:pPr>
    </w:p>
    <w:p w14:paraId="5991651C" w14:textId="77777777" w:rsidR="005D6CA7" w:rsidRDefault="005D6CA7" w:rsidP="005D6CA7">
      <w:pPr>
        <w:pStyle w:val="Level2Text"/>
      </w:pPr>
      <w:r w:rsidRPr="005D6CA7">
        <w:rPr>
          <w:noProof/>
        </w:rPr>
        <w:drawing>
          <wp:inline distT="114300" distB="114300" distL="114300" distR="114300" wp14:anchorId="5EABB5CF" wp14:editId="7C6AB397">
            <wp:extent cx="2181225" cy="638175"/>
            <wp:effectExtent l="0" t="0" r="0" b="0"/>
            <wp:docPr id="28" name="image20.png" descr="cwageneral.png"/>
            <wp:cNvGraphicFramePr/>
            <a:graphic xmlns:a="http://schemas.openxmlformats.org/drawingml/2006/main">
              <a:graphicData uri="http://schemas.openxmlformats.org/drawingml/2006/picture">
                <pic:pic xmlns:pic="http://schemas.openxmlformats.org/drawingml/2006/picture">
                  <pic:nvPicPr>
                    <pic:cNvPr id="0" name="image20.png" descr="cwageneral.png"/>
                    <pic:cNvPicPr preferRelativeResize="0"/>
                  </pic:nvPicPr>
                  <pic:blipFill>
                    <a:blip r:embed="rId18"/>
                    <a:srcRect/>
                    <a:stretch>
                      <a:fillRect/>
                    </a:stretch>
                  </pic:blipFill>
                  <pic:spPr>
                    <a:xfrm>
                      <a:off x="0" y="0"/>
                      <a:ext cx="2181225" cy="638175"/>
                    </a:xfrm>
                    <a:prstGeom prst="rect">
                      <a:avLst/>
                    </a:prstGeom>
                    <a:ln/>
                  </pic:spPr>
                </pic:pic>
              </a:graphicData>
            </a:graphic>
          </wp:inline>
        </w:drawing>
      </w:r>
      <w:r w:rsidRPr="005D6CA7">
        <w:tab/>
      </w:r>
      <w:r w:rsidRPr="005D6CA7">
        <w:tab/>
      </w:r>
      <w:r w:rsidRPr="005D6CA7">
        <w:rPr>
          <w:noProof/>
        </w:rPr>
        <w:drawing>
          <wp:inline distT="114300" distB="114300" distL="114300" distR="114300" wp14:anchorId="2478AF8D" wp14:editId="44F38C43">
            <wp:extent cx="2171700" cy="647700"/>
            <wp:effectExtent l="0" t="0" r="0" b="0"/>
            <wp:docPr id="20" name="image13.png" descr="cwastructures.png"/>
            <wp:cNvGraphicFramePr/>
            <a:graphic xmlns:a="http://schemas.openxmlformats.org/drawingml/2006/main">
              <a:graphicData uri="http://schemas.openxmlformats.org/drawingml/2006/picture">
                <pic:pic xmlns:pic="http://schemas.openxmlformats.org/drawingml/2006/picture">
                  <pic:nvPicPr>
                    <pic:cNvPr id="0" name="image13.png" descr="cwastructures.png"/>
                    <pic:cNvPicPr preferRelativeResize="0"/>
                  </pic:nvPicPr>
                  <pic:blipFill>
                    <a:blip r:embed="rId19"/>
                    <a:srcRect/>
                    <a:stretch>
                      <a:fillRect/>
                    </a:stretch>
                  </pic:blipFill>
                  <pic:spPr>
                    <a:xfrm>
                      <a:off x="0" y="0"/>
                      <a:ext cx="2171700" cy="647700"/>
                    </a:xfrm>
                    <a:prstGeom prst="rect">
                      <a:avLst/>
                    </a:prstGeom>
                    <a:ln/>
                  </pic:spPr>
                </pic:pic>
              </a:graphicData>
            </a:graphic>
          </wp:inline>
        </w:drawing>
      </w:r>
    </w:p>
    <w:p w14:paraId="39E0BCB6" w14:textId="77777777" w:rsidR="008B4EA6" w:rsidRPr="008B4EA6" w:rsidRDefault="00C92120" w:rsidP="005D6CA7">
      <w:pPr>
        <w:pStyle w:val="Level2Text"/>
        <w:rPr>
          <w:b/>
          <w:i/>
        </w:rPr>
      </w:pPr>
      <w:r>
        <w:t>Fig. 7.0:</w:t>
      </w:r>
      <w:r w:rsidR="008B4EA6">
        <w:t xml:space="preserve"> </w:t>
      </w:r>
      <w:r w:rsidR="008B4EA6">
        <w:rPr>
          <w:b/>
          <w:i/>
        </w:rPr>
        <w:t>Standard gameplay buttons</w:t>
      </w:r>
    </w:p>
    <w:p w14:paraId="7DB46E47" w14:textId="77777777" w:rsidR="005D6CA7" w:rsidRPr="005D6CA7" w:rsidRDefault="005D6CA7" w:rsidP="005D6CA7">
      <w:pPr>
        <w:pStyle w:val="Level2Text"/>
      </w:pPr>
      <w:r w:rsidRPr="005D6CA7">
        <w:t>These two images are from Civilization. The image on the left is the panel which is shown when you select a unit, where you can choose to attack or move, and the panel of the right is shown when you select a Base building, which you can choose to build a Barracks or a Factory. Each panel has a help button which will show the instructions and the end day button which will end the turn of that player.</w:t>
      </w:r>
    </w:p>
    <w:p w14:paraId="0DF783AC" w14:textId="77777777" w:rsidR="005D6CA7" w:rsidRPr="005D6CA7" w:rsidRDefault="005D6CA7" w:rsidP="005D6CA7">
      <w:pPr>
        <w:pStyle w:val="Level2Text"/>
      </w:pPr>
      <w:r w:rsidRPr="005D6CA7">
        <w:t>At a first glance, is not clear which building is which in the image on the right of the StarCraft 2 panels. This is why we decided to use text rather than images of the buildings as this is more informative to a user that is not familiar with the game. Although a help button isn’t very popular on the panels in strategy games today, we wanted to make sure the user has access to help options whenever available. The same goes for the end day button, this needs to be available at all times. However, StarCraft 2 is a real-time strategy game and therefore, does not need an end day button!</w:t>
      </w:r>
    </w:p>
    <w:p w14:paraId="6B8303EC" w14:textId="77777777" w:rsidR="005D6CA7" w:rsidRPr="005D6CA7" w:rsidRDefault="005D6CA7" w:rsidP="005D6CA7">
      <w:pPr>
        <w:pStyle w:val="Level2Text"/>
      </w:pPr>
      <w:r w:rsidRPr="005D6CA7">
        <w:t>We have tried to follow the interactive conventions of today’s strategy games to make sure that the human-computer interaction principles are intuitive and easily accessible for users that are familiar with strategy games today.</w:t>
      </w:r>
    </w:p>
    <w:p w14:paraId="1C3A558B" w14:textId="77777777" w:rsidR="005D6CA7" w:rsidRPr="005D6CA7" w:rsidRDefault="005D6CA7" w:rsidP="005D6CA7">
      <w:pPr>
        <w:pStyle w:val="Level3Text"/>
      </w:pPr>
    </w:p>
    <w:p w14:paraId="04F0830D" w14:textId="77777777" w:rsidR="00ED57BB" w:rsidRPr="001E2EE6" w:rsidRDefault="00ED57BB" w:rsidP="00A77635">
      <w:pPr>
        <w:pStyle w:val="Heading2"/>
        <w:rPr>
          <w:rFonts w:ascii="Arial" w:hAnsi="Arial" w:cs="Arial"/>
        </w:rPr>
      </w:pPr>
      <w:bookmarkStart w:id="38" w:name="_Toc437056796"/>
      <w:r w:rsidRPr="001E2EE6">
        <w:rPr>
          <w:rFonts w:ascii="Arial" w:hAnsi="Arial" w:cs="Arial"/>
        </w:rPr>
        <w:t>Relevant Facts and Assumptions</w:t>
      </w:r>
      <w:bookmarkEnd w:id="38"/>
    </w:p>
    <w:p w14:paraId="19E03D20" w14:textId="77777777" w:rsidR="00575673" w:rsidRPr="001E2EE6" w:rsidRDefault="00575673" w:rsidP="00A77635">
      <w:pPr>
        <w:pStyle w:val="Heading3"/>
        <w:rPr>
          <w:rFonts w:ascii="Arial" w:hAnsi="Arial" w:cs="Arial"/>
        </w:rPr>
      </w:pPr>
      <w:bookmarkStart w:id="39" w:name="_Toc437056797"/>
      <w:r w:rsidRPr="001E2EE6">
        <w:rPr>
          <w:rFonts w:ascii="Arial" w:hAnsi="Arial" w:cs="Arial"/>
        </w:rPr>
        <w:t>Facts</w:t>
      </w:r>
      <w:bookmarkEnd w:id="39"/>
    </w:p>
    <w:p w14:paraId="4A95BF54" w14:textId="77777777" w:rsidR="001E2EE6" w:rsidRDefault="001E2EE6" w:rsidP="001E2EE6">
      <w:pPr>
        <w:pStyle w:val="Level3Subheading"/>
      </w:pPr>
      <w:r>
        <w:t>Content</w:t>
      </w:r>
    </w:p>
    <w:p w14:paraId="6DD9D706" w14:textId="77777777" w:rsidR="001E2EE6" w:rsidRDefault="001E2EE6" w:rsidP="001E2EE6">
      <w:pPr>
        <w:pStyle w:val="Level3Text"/>
      </w:pPr>
      <w:r>
        <w:t xml:space="preserve">All data in this program must be factually correct backed up by at least three </w:t>
      </w:r>
      <w:r w:rsidR="0002746B">
        <w:t>scholarly</w:t>
      </w:r>
      <w:r>
        <w:t xml:space="preserve"> sources. There shall be no questions or problems in the product where the history is subjective to different cultures. All facts in this game must be objective and as to not offend any culture or religion. </w:t>
      </w:r>
    </w:p>
    <w:p w14:paraId="591AF564" w14:textId="77777777" w:rsidR="001E2EE6" w:rsidRDefault="001E2EE6" w:rsidP="001E2EE6">
      <w:pPr>
        <w:pStyle w:val="Level3Subheading"/>
      </w:pPr>
      <w:r>
        <w:t>Motivation</w:t>
      </w:r>
    </w:p>
    <w:p w14:paraId="7A44F30A" w14:textId="77777777" w:rsidR="001E2EE6" w:rsidRDefault="001E2EE6" w:rsidP="001E2EE6">
      <w:pPr>
        <w:pStyle w:val="Level3Text"/>
      </w:pPr>
      <w:r>
        <w:t>The game must be unbiased when it comes to history so as to when the game is created it must be facts that are accepted by mainstream society.</w:t>
      </w:r>
    </w:p>
    <w:p w14:paraId="422CAE2F" w14:textId="77777777" w:rsidR="00465B68" w:rsidRPr="00465B68" w:rsidRDefault="00465B68" w:rsidP="00465B68">
      <w:pPr>
        <w:pStyle w:val="Level3Text"/>
      </w:pPr>
    </w:p>
    <w:p w14:paraId="47231C1D" w14:textId="77777777" w:rsidR="00575673" w:rsidRPr="001E2EE6" w:rsidRDefault="00575673" w:rsidP="00A77635">
      <w:pPr>
        <w:pStyle w:val="Heading3"/>
        <w:rPr>
          <w:rFonts w:ascii="Arial" w:hAnsi="Arial" w:cs="Arial"/>
        </w:rPr>
      </w:pPr>
      <w:bookmarkStart w:id="40" w:name="_Toc437056798"/>
      <w:r w:rsidRPr="001E2EE6">
        <w:rPr>
          <w:rFonts w:ascii="Arial" w:hAnsi="Arial" w:cs="Arial"/>
        </w:rPr>
        <w:t>Assumptions</w:t>
      </w:r>
      <w:bookmarkEnd w:id="40"/>
    </w:p>
    <w:p w14:paraId="28FA529D" w14:textId="77777777" w:rsidR="001E2EE6" w:rsidRDefault="001E2EE6" w:rsidP="001E2EE6">
      <w:pPr>
        <w:pStyle w:val="Level3Subheading"/>
      </w:pPr>
      <w:r>
        <w:t>Content</w:t>
      </w:r>
    </w:p>
    <w:p w14:paraId="26400EDA" w14:textId="77777777" w:rsidR="001E2EE6" w:rsidRDefault="001E2EE6" w:rsidP="001E2EE6">
      <w:pPr>
        <w:pStyle w:val="Level2Text"/>
      </w:pPr>
      <w:r>
        <w:t xml:space="preserve">A list of the assumptions that the developers are making. These assumptions might be about the intended operational environment, but can be about anything that has an effect on the product. As part of managing expectations, assumptions also contain statements about what the product will </w:t>
      </w:r>
      <w:r>
        <w:rPr>
          <w:i/>
        </w:rPr>
        <w:t>not</w:t>
      </w:r>
      <w:r>
        <w:t xml:space="preserve"> do.</w:t>
      </w:r>
    </w:p>
    <w:p w14:paraId="0286956B" w14:textId="77777777" w:rsidR="001E2EE6" w:rsidRDefault="001E2EE6" w:rsidP="001E2EE6">
      <w:pPr>
        <w:pStyle w:val="Level3Subheading"/>
      </w:pPr>
      <w:r>
        <w:t>Motivation</w:t>
      </w:r>
    </w:p>
    <w:p w14:paraId="001EE3A5" w14:textId="77777777" w:rsidR="001E2EE6" w:rsidRDefault="001E2EE6" w:rsidP="001E2EE6">
      <w:pPr>
        <w:pStyle w:val="Level3Text"/>
      </w:pPr>
      <w:r>
        <w:t>To make people declare the assumptions that they are making. Also, to make everyone on the project aware of assumptions that have already been made.</w:t>
      </w:r>
    </w:p>
    <w:p w14:paraId="3C0FE625" w14:textId="77777777" w:rsidR="001E2EE6" w:rsidRDefault="001E2EE6" w:rsidP="001E2EE6">
      <w:pPr>
        <w:pStyle w:val="Level3Subheading"/>
      </w:pPr>
      <w:r>
        <w:t>Examples</w:t>
      </w:r>
    </w:p>
    <w:p w14:paraId="48FCE291" w14:textId="77777777" w:rsidR="00671BEC" w:rsidRDefault="001E2EE6" w:rsidP="00671BEC">
      <w:pPr>
        <w:pStyle w:val="Level2Text"/>
      </w:pPr>
      <w:r>
        <w:t>Assumptions about w</w:t>
      </w:r>
      <w:r w:rsidR="0002746B">
        <w:t>hich history subjects to cover.</w:t>
      </w:r>
    </w:p>
    <w:p w14:paraId="288CA90C" w14:textId="77777777" w:rsidR="001E2EE6" w:rsidRDefault="001E2EE6" w:rsidP="00671BEC">
      <w:pPr>
        <w:pStyle w:val="Level2Text"/>
      </w:pPr>
      <w:r>
        <w:t>Assumptions about the color scheme of the game.</w:t>
      </w:r>
    </w:p>
    <w:p w14:paraId="373DF911" w14:textId="77777777" w:rsidR="001E2EE6" w:rsidRDefault="001E2EE6" w:rsidP="001E2EE6">
      <w:pPr>
        <w:pStyle w:val="Level2Text"/>
      </w:pPr>
      <w:r>
        <w:t>The software components that will be available to the developers.</w:t>
      </w:r>
    </w:p>
    <w:p w14:paraId="5F88D47F" w14:textId="77777777" w:rsidR="001E2EE6" w:rsidRDefault="001E2EE6" w:rsidP="001E2EE6">
      <w:pPr>
        <w:pStyle w:val="Level2Text"/>
      </w:pPr>
      <w:r>
        <w:t>The availability and capability of bought-in components.</w:t>
      </w:r>
    </w:p>
    <w:p w14:paraId="1F4CE561" w14:textId="77777777" w:rsidR="001E2EE6" w:rsidRDefault="001E2EE6" w:rsidP="001E2EE6">
      <w:pPr>
        <w:pStyle w:val="Level2Text"/>
      </w:pPr>
      <w:r>
        <w:t>Dependencies on computer systems or people external to this project</w:t>
      </w:r>
    </w:p>
    <w:p w14:paraId="64087A86" w14:textId="77777777" w:rsidR="001E2EE6" w:rsidRDefault="001E2EE6" w:rsidP="001E2EE6">
      <w:pPr>
        <w:pStyle w:val="Level2Text"/>
      </w:pPr>
      <w:r>
        <w:t xml:space="preserve">The requirements that will specifically </w:t>
      </w:r>
      <w:r>
        <w:rPr>
          <w:i/>
        </w:rPr>
        <w:t>not</w:t>
      </w:r>
      <w:r>
        <w:t xml:space="preserve"> be carried out by the product.</w:t>
      </w:r>
    </w:p>
    <w:p w14:paraId="3451610A" w14:textId="77777777" w:rsidR="001E2EE6" w:rsidRDefault="001E2EE6" w:rsidP="001E2EE6">
      <w:pPr>
        <w:pStyle w:val="Level3Subheading"/>
      </w:pPr>
      <w:r>
        <w:lastRenderedPageBreak/>
        <w:t>Considerations</w:t>
      </w:r>
    </w:p>
    <w:p w14:paraId="310487DD" w14:textId="77777777" w:rsidR="001E2EE6" w:rsidRDefault="001E2EE6" w:rsidP="001E2EE6">
      <w:pPr>
        <w:pStyle w:val="Level3Text"/>
      </w:pPr>
      <w:r>
        <w:t>The client is not expecting to use the product in any new innovative way.</w:t>
      </w:r>
    </w:p>
    <w:p w14:paraId="15DCEADA" w14:textId="77777777" w:rsidR="00CF3159" w:rsidRDefault="00CF3159" w:rsidP="001E2EE6">
      <w:pPr>
        <w:pStyle w:val="Level3Text"/>
      </w:pPr>
    </w:p>
    <w:p w14:paraId="572A5E33" w14:textId="77777777" w:rsidR="00CF3159" w:rsidRDefault="00CF3159" w:rsidP="001E2EE6">
      <w:pPr>
        <w:pStyle w:val="Level3Text"/>
      </w:pPr>
    </w:p>
    <w:p w14:paraId="0F6C9C6D" w14:textId="77777777" w:rsidR="00CF3159" w:rsidRDefault="00CF3159" w:rsidP="001E2EE6">
      <w:pPr>
        <w:pStyle w:val="Level3Text"/>
      </w:pPr>
    </w:p>
    <w:p w14:paraId="54B9C987" w14:textId="77777777" w:rsidR="00CF3159" w:rsidRDefault="00CF3159" w:rsidP="001E2EE6">
      <w:pPr>
        <w:pStyle w:val="Level3Text"/>
      </w:pPr>
    </w:p>
    <w:p w14:paraId="76752844" w14:textId="77777777" w:rsidR="00CF3159" w:rsidRDefault="00CF3159" w:rsidP="001E2EE6">
      <w:pPr>
        <w:pStyle w:val="Level3Text"/>
      </w:pPr>
    </w:p>
    <w:p w14:paraId="0796ABF2" w14:textId="77777777" w:rsidR="00CF3159" w:rsidRDefault="00CF3159" w:rsidP="001E2EE6">
      <w:pPr>
        <w:pStyle w:val="Level3Text"/>
      </w:pPr>
    </w:p>
    <w:p w14:paraId="3A4F247A" w14:textId="77777777" w:rsidR="00CF3159" w:rsidRDefault="00CF3159" w:rsidP="001E2EE6">
      <w:pPr>
        <w:pStyle w:val="Level3Text"/>
      </w:pPr>
    </w:p>
    <w:p w14:paraId="093733B1" w14:textId="77777777" w:rsidR="00CF3159" w:rsidRDefault="00CF3159" w:rsidP="001E2EE6">
      <w:pPr>
        <w:pStyle w:val="Level3Text"/>
      </w:pPr>
    </w:p>
    <w:p w14:paraId="25C6B8D6" w14:textId="77777777" w:rsidR="00CF3159" w:rsidRDefault="00CF3159" w:rsidP="001E2EE6">
      <w:pPr>
        <w:pStyle w:val="Level3Text"/>
      </w:pPr>
    </w:p>
    <w:p w14:paraId="53ADB1AC" w14:textId="77777777" w:rsidR="00CF3159" w:rsidRDefault="00CF3159" w:rsidP="001E2EE6">
      <w:pPr>
        <w:pStyle w:val="Level3Text"/>
      </w:pPr>
    </w:p>
    <w:p w14:paraId="4985FBB6" w14:textId="77777777" w:rsidR="00CF3159" w:rsidRDefault="00CF3159" w:rsidP="001E2EE6">
      <w:pPr>
        <w:pStyle w:val="Level3Text"/>
      </w:pPr>
    </w:p>
    <w:p w14:paraId="341641FF" w14:textId="77777777" w:rsidR="00CF3159" w:rsidRDefault="00CF3159" w:rsidP="001E2EE6">
      <w:pPr>
        <w:pStyle w:val="Level3Text"/>
      </w:pPr>
    </w:p>
    <w:p w14:paraId="54EE950C" w14:textId="77777777" w:rsidR="00CF3159" w:rsidRDefault="00CF3159" w:rsidP="001E2EE6">
      <w:pPr>
        <w:pStyle w:val="Level3Text"/>
      </w:pPr>
    </w:p>
    <w:p w14:paraId="5FD8DD27" w14:textId="77777777" w:rsidR="00CF3159" w:rsidRDefault="00CF3159" w:rsidP="001E2EE6">
      <w:pPr>
        <w:pStyle w:val="Level3Text"/>
      </w:pPr>
    </w:p>
    <w:p w14:paraId="1DA8FB4F" w14:textId="77777777" w:rsidR="00CF3159" w:rsidRDefault="00CF3159" w:rsidP="001E2EE6">
      <w:pPr>
        <w:pStyle w:val="Level3Text"/>
      </w:pPr>
    </w:p>
    <w:p w14:paraId="76BDCCE1" w14:textId="77777777" w:rsidR="00CF3159" w:rsidRDefault="00CF3159" w:rsidP="001E2EE6">
      <w:pPr>
        <w:pStyle w:val="Level3Text"/>
      </w:pPr>
    </w:p>
    <w:p w14:paraId="6A69C301" w14:textId="77777777" w:rsidR="00CF3159" w:rsidRDefault="00CF3159" w:rsidP="001E2EE6">
      <w:pPr>
        <w:pStyle w:val="Level3Text"/>
      </w:pPr>
    </w:p>
    <w:p w14:paraId="766AF386" w14:textId="77777777" w:rsidR="0096693B" w:rsidRDefault="0096693B" w:rsidP="001E2EE6">
      <w:pPr>
        <w:rPr>
          <w:rFonts w:eastAsia="Times New Roman"/>
          <w:color w:val="000000"/>
        </w:rPr>
      </w:pPr>
    </w:p>
    <w:p w14:paraId="000D46AE" w14:textId="77777777" w:rsidR="00F570E1" w:rsidRDefault="00F570E1" w:rsidP="001E2EE6">
      <w:pPr>
        <w:rPr>
          <w:rFonts w:eastAsia="Times New Roman"/>
          <w:color w:val="000000"/>
        </w:rPr>
      </w:pPr>
    </w:p>
    <w:p w14:paraId="185D4360" w14:textId="77777777" w:rsidR="00F570E1" w:rsidRDefault="00F570E1" w:rsidP="001E2EE6">
      <w:pPr>
        <w:rPr>
          <w:rFonts w:eastAsia="Times New Roman"/>
          <w:color w:val="000000"/>
        </w:rPr>
      </w:pPr>
    </w:p>
    <w:p w14:paraId="4CEE7C43" w14:textId="77777777" w:rsidR="00CF3159" w:rsidRPr="00CF3159" w:rsidRDefault="00CF3159" w:rsidP="00CF3159">
      <w:pPr>
        <w:pStyle w:val="Heading1"/>
        <w:numPr>
          <w:ilvl w:val="0"/>
          <w:numId w:val="0"/>
        </w:numPr>
        <w:rPr>
          <w:rFonts w:ascii="Arial" w:hAnsi="Arial" w:cs="Arial"/>
        </w:rPr>
      </w:pPr>
      <w:bookmarkStart w:id="41" w:name="_Toc386904518"/>
      <w:bookmarkStart w:id="42" w:name="_Toc437056799"/>
      <w:r>
        <w:rPr>
          <w:rFonts w:ascii="Arial" w:hAnsi="Arial" w:cs="Arial"/>
        </w:rPr>
        <w:lastRenderedPageBreak/>
        <w:t xml:space="preserve">II   </w:t>
      </w:r>
      <w:r w:rsidRPr="00CF3159">
        <w:rPr>
          <w:rFonts w:ascii="Arial" w:hAnsi="Arial" w:cs="Arial"/>
        </w:rPr>
        <w:t>Requirements</w:t>
      </w:r>
      <w:bookmarkEnd w:id="41"/>
      <w:bookmarkEnd w:id="42"/>
    </w:p>
    <w:p w14:paraId="7421FB49" w14:textId="77777777" w:rsidR="00CF3159" w:rsidRPr="00B12AAF" w:rsidRDefault="00CF3159" w:rsidP="00CB2073">
      <w:pPr>
        <w:pStyle w:val="Heading2"/>
        <w:rPr>
          <w:rFonts w:ascii="Arial" w:hAnsi="Arial" w:cs="Arial"/>
        </w:rPr>
      </w:pPr>
      <w:bookmarkStart w:id="43" w:name="_Toc386904519"/>
      <w:bookmarkStart w:id="44" w:name="_Toc437056800"/>
      <w:r w:rsidRPr="00B12AAF">
        <w:rPr>
          <w:rFonts w:ascii="Arial" w:hAnsi="Arial" w:cs="Arial"/>
        </w:rPr>
        <w:t>Product Use Cases</w:t>
      </w:r>
      <w:bookmarkEnd w:id="43"/>
      <w:bookmarkEnd w:id="44"/>
    </w:p>
    <w:p w14:paraId="56B20B31" w14:textId="77777777" w:rsidR="00CF3159" w:rsidRPr="00CF3159" w:rsidRDefault="00CF3159" w:rsidP="00F92AD9">
      <w:pPr>
        <w:pStyle w:val="Heading3"/>
        <w:numPr>
          <w:ilvl w:val="2"/>
          <w:numId w:val="4"/>
        </w:numPr>
        <w:rPr>
          <w:rFonts w:ascii="Arial" w:hAnsi="Arial" w:cs="Arial"/>
        </w:rPr>
      </w:pPr>
      <w:bookmarkStart w:id="45" w:name="_Toc386904520"/>
      <w:bookmarkStart w:id="46" w:name="_Toc437056801"/>
      <w:r w:rsidRPr="00CF3159">
        <w:rPr>
          <w:rFonts w:ascii="Arial" w:hAnsi="Arial" w:cs="Arial"/>
        </w:rPr>
        <w:t>Use Case Diagrams</w:t>
      </w:r>
      <w:bookmarkEnd w:id="45"/>
      <w:bookmarkEnd w:id="46"/>
    </w:p>
    <w:p w14:paraId="07643165" w14:textId="77777777" w:rsidR="00FD441D" w:rsidRDefault="004E2E08" w:rsidP="00FD441D">
      <w:pPr>
        <w:pStyle w:val="Level3Text"/>
        <w:rPr>
          <w:b/>
          <w:i/>
        </w:rPr>
      </w:pPr>
      <w:r>
        <w:rPr>
          <w:b/>
          <w:i/>
          <w:noProof/>
        </w:rPr>
        <w:drawing>
          <wp:anchor distT="0" distB="0" distL="114300" distR="114300" simplePos="0" relativeHeight="251663360" behindDoc="1" locked="0" layoutInCell="1" allowOverlap="1" wp14:anchorId="4E58D096" wp14:editId="4046FA10">
            <wp:simplePos x="0" y="0"/>
            <wp:positionH relativeFrom="column">
              <wp:posOffset>-609600</wp:posOffset>
            </wp:positionH>
            <wp:positionV relativeFrom="paragraph">
              <wp:posOffset>328930</wp:posOffset>
            </wp:positionV>
            <wp:extent cx="7172325" cy="6810375"/>
            <wp:effectExtent l="0" t="0" r="9525" b="9525"/>
            <wp:wrapThrough wrapText="bothSides">
              <wp:wrapPolygon edited="0">
                <wp:start x="0" y="0"/>
                <wp:lineTo x="0" y="21570"/>
                <wp:lineTo x="21571" y="21570"/>
                <wp:lineTo x="21571" y="0"/>
                <wp:lineTo x="0" y="0"/>
              </wp:wrapPolygon>
            </wp:wrapThrough>
            <wp:docPr id="1" name="Picture 1" descr="C:\Users\Akhil\Desktop\use_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hil\Desktop\use_case (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172325" cy="6810375"/>
                    </a:xfrm>
                    <a:prstGeom prst="rect">
                      <a:avLst/>
                    </a:prstGeom>
                    <a:noFill/>
                    <a:ln>
                      <a:noFill/>
                    </a:ln>
                  </pic:spPr>
                </pic:pic>
              </a:graphicData>
            </a:graphic>
            <wp14:sizeRelH relativeFrom="page">
              <wp14:pctWidth>0</wp14:pctWidth>
            </wp14:sizeRelH>
            <wp14:sizeRelV relativeFrom="page">
              <wp14:pctHeight>0</wp14:pctHeight>
            </wp14:sizeRelV>
          </wp:anchor>
        </w:drawing>
      </w:r>
      <w:r w:rsidR="00A308BC">
        <w:t xml:space="preserve">Figure 7.0: </w:t>
      </w:r>
      <w:r w:rsidR="00A308BC">
        <w:rPr>
          <w:b/>
          <w:i/>
        </w:rPr>
        <w:t>Use Case Diagram</w:t>
      </w:r>
      <w:r w:rsidR="00D107AA">
        <w:rPr>
          <w:b/>
          <w:i/>
        </w:rPr>
        <w:t xml:space="preserve"> for a single user </w:t>
      </w:r>
      <w:r w:rsidR="0059276A">
        <w:rPr>
          <w:b/>
          <w:i/>
        </w:rPr>
        <w:t>gameplay (</w:t>
      </w:r>
      <w:r w:rsidR="00D107AA">
        <w:rPr>
          <w:b/>
          <w:i/>
        </w:rPr>
        <w:t xml:space="preserve">Against </w:t>
      </w:r>
      <w:commentRangeStart w:id="47"/>
      <w:r w:rsidR="00D107AA">
        <w:rPr>
          <w:b/>
          <w:i/>
        </w:rPr>
        <w:t>AI</w:t>
      </w:r>
      <w:commentRangeEnd w:id="47"/>
      <w:r w:rsidR="00DD5517">
        <w:rPr>
          <w:rStyle w:val="CommentReference"/>
        </w:rPr>
        <w:commentReference w:id="47"/>
      </w:r>
      <w:r w:rsidR="00D107AA">
        <w:rPr>
          <w:b/>
          <w:i/>
        </w:rPr>
        <w:t>)</w:t>
      </w:r>
      <w:r w:rsidRPr="004E2E08">
        <w:rPr>
          <w:rFonts w:eastAsia="Times New Roman"/>
          <w:snapToGrid w:val="0"/>
          <w:color w:val="000000"/>
          <w:w w:val="0"/>
          <w:sz w:val="0"/>
          <w:szCs w:val="0"/>
          <w:u w:color="000000"/>
          <w:bdr w:val="none" w:sz="0" w:space="0" w:color="000000"/>
          <w:shd w:val="clear" w:color="000000" w:fill="000000"/>
        </w:rPr>
        <w:t xml:space="preserve"> </w:t>
      </w:r>
    </w:p>
    <w:p w14:paraId="29C793F5" w14:textId="77777777" w:rsidR="00CB2073" w:rsidRDefault="00CB2073" w:rsidP="00F92AD9">
      <w:pPr>
        <w:pStyle w:val="Heading3"/>
        <w:numPr>
          <w:ilvl w:val="2"/>
          <w:numId w:val="4"/>
        </w:numPr>
        <w:rPr>
          <w:rFonts w:ascii="Arial" w:hAnsi="Arial" w:cs="Arial"/>
        </w:rPr>
      </w:pPr>
      <w:bookmarkStart w:id="48" w:name="_Toc386904521"/>
      <w:bookmarkStart w:id="49" w:name="_Toc437056802"/>
      <w:r w:rsidRPr="00CB2073">
        <w:rPr>
          <w:rFonts w:ascii="Arial" w:hAnsi="Arial" w:cs="Arial"/>
        </w:rPr>
        <w:lastRenderedPageBreak/>
        <w:t>Product Use Case List</w:t>
      </w:r>
      <w:bookmarkEnd w:id="48"/>
      <w:bookmarkEnd w:id="49"/>
    </w:p>
    <w:p w14:paraId="6883F48B" w14:textId="77777777" w:rsidR="00CB2073" w:rsidRDefault="00CB2073" w:rsidP="00CB2073">
      <w:pPr>
        <w:pStyle w:val="Level3Text"/>
      </w:pPr>
      <w:r>
        <w:t>The following is the list of use cases, further developed in the next section:</w:t>
      </w:r>
    </w:p>
    <w:p w14:paraId="294970D5" w14:textId="77777777" w:rsidR="00CB2073" w:rsidRDefault="00CB2073" w:rsidP="00F92AD9">
      <w:pPr>
        <w:pStyle w:val="Level3Text"/>
        <w:numPr>
          <w:ilvl w:val="0"/>
          <w:numId w:val="20"/>
        </w:numPr>
      </w:pPr>
      <w:r>
        <w:t>Game Login</w:t>
      </w:r>
    </w:p>
    <w:p w14:paraId="017A6A48" w14:textId="77777777" w:rsidR="00CB2073" w:rsidRDefault="009162A9" w:rsidP="00F92AD9">
      <w:pPr>
        <w:pStyle w:val="Level3Text"/>
        <w:numPr>
          <w:ilvl w:val="0"/>
          <w:numId w:val="20"/>
        </w:numPr>
      </w:pPr>
      <w:r>
        <w:t>Accessing History Menu</w:t>
      </w:r>
    </w:p>
    <w:p w14:paraId="504C09E6" w14:textId="77777777" w:rsidR="0088242D" w:rsidRDefault="0088242D" w:rsidP="00F92AD9">
      <w:pPr>
        <w:pStyle w:val="Level3Text"/>
        <w:numPr>
          <w:ilvl w:val="0"/>
          <w:numId w:val="20"/>
        </w:numPr>
      </w:pPr>
      <w:r>
        <w:t xml:space="preserve">Accessing Learn to Play Menu </w:t>
      </w:r>
    </w:p>
    <w:p w14:paraId="102489CF" w14:textId="77777777" w:rsidR="002A72AB" w:rsidRDefault="002A72AB" w:rsidP="00F92AD9">
      <w:pPr>
        <w:pStyle w:val="Level3Text"/>
        <w:numPr>
          <w:ilvl w:val="0"/>
          <w:numId w:val="20"/>
        </w:numPr>
      </w:pPr>
      <w:r>
        <w:t xml:space="preserve">Accessing Options Menu </w:t>
      </w:r>
    </w:p>
    <w:p w14:paraId="64C7938D" w14:textId="77777777" w:rsidR="003E24FE" w:rsidRDefault="003E24FE" w:rsidP="00F92AD9">
      <w:pPr>
        <w:pStyle w:val="Level3Text"/>
        <w:numPr>
          <w:ilvl w:val="0"/>
          <w:numId w:val="20"/>
        </w:numPr>
      </w:pPr>
      <w:r>
        <w:t xml:space="preserve">Set Game Configurations </w:t>
      </w:r>
    </w:p>
    <w:p w14:paraId="577481C1" w14:textId="77777777" w:rsidR="00EB2311" w:rsidRDefault="00EB2311" w:rsidP="00F92AD9">
      <w:pPr>
        <w:pStyle w:val="Level3Text"/>
        <w:numPr>
          <w:ilvl w:val="0"/>
          <w:numId w:val="20"/>
        </w:numPr>
      </w:pPr>
      <w:r>
        <w:t xml:space="preserve">Start a Single Player Game </w:t>
      </w:r>
    </w:p>
    <w:p w14:paraId="2BA2BAC8" w14:textId="77777777" w:rsidR="00CB2073" w:rsidRDefault="00A32594" w:rsidP="00F92AD9">
      <w:pPr>
        <w:pStyle w:val="Level3Text"/>
        <w:numPr>
          <w:ilvl w:val="0"/>
          <w:numId w:val="20"/>
        </w:numPr>
      </w:pPr>
      <w:r>
        <w:t>Start a Multiple Player Game</w:t>
      </w:r>
    </w:p>
    <w:p w14:paraId="1CE45330" w14:textId="77777777" w:rsidR="00C4007B" w:rsidRDefault="00492E87" w:rsidP="00F92AD9">
      <w:pPr>
        <w:pStyle w:val="Level3Text"/>
        <w:numPr>
          <w:ilvl w:val="0"/>
          <w:numId w:val="20"/>
        </w:numPr>
      </w:pPr>
      <w:r>
        <w:t>Start a New Game</w:t>
      </w:r>
    </w:p>
    <w:p w14:paraId="7E582BAE" w14:textId="77777777" w:rsidR="00DB5D26" w:rsidRDefault="00DB5D26" w:rsidP="00F92AD9">
      <w:pPr>
        <w:pStyle w:val="Level3Text"/>
        <w:numPr>
          <w:ilvl w:val="0"/>
          <w:numId w:val="20"/>
        </w:numPr>
      </w:pPr>
      <w:r>
        <w:t>Resume a Saved Game</w:t>
      </w:r>
    </w:p>
    <w:p w14:paraId="1790AAD9" w14:textId="77777777" w:rsidR="00DB5D26" w:rsidRDefault="008E2DFD" w:rsidP="00F92AD9">
      <w:pPr>
        <w:pStyle w:val="Level3Text"/>
        <w:numPr>
          <w:ilvl w:val="0"/>
          <w:numId w:val="20"/>
        </w:numPr>
      </w:pPr>
      <w:r>
        <w:t>Start Game</w:t>
      </w:r>
    </w:p>
    <w:p w14:paraId="23F70B65" w14:textId="77777777" w:rsidR="008E2DFD" w:rsidRDefault="00DD2597" w:rsidP="00F92AD9">
      <w:pPr>
        <w:pStyle w:val="Level3Text"/>
        <w:numPr>
          <w:ilvl w:val="0"/>
          <w:numId w:val="20"/>
        </w:numPr>
      </w:pPr>
      <w:r>
        <w:t>Control Scout Cavalry</w:t>
      </w:r>
    </w:p>
    <w:p w14:paraId="577CDCE2" w14:textId="77777777" w:rsidR="00DD2597" w:rsidRDefault="00CC4EEB" w:rsidP="00F92AD9">
      <w:pPr>
        <w:pStyle w:val="Level3Text"/>
        <w:numPr>
          <w:ilvl w:val="0"/>
          <w:numId w:val="20"/>
        </w:numPr>
      </w:pPr>
      <w:r>
        <w:t>Build Units</w:t>
      </w:r>
    </w:p>
    <w:p w14:paraId="6C32B6F8" w14:textId="77777777" w:rsidR="00CC4EEB" w:rsidRDefault="001B7E3E" w:rsidP="00F92AD9">
      <w:pPr>
        <w:pStyle w:val="Level3Text"/>
        <w:numPr>
          <w:ilvl w:val="0"/>
          <w:numId w:val="20"/>
        </w:numPr>
      </w:pPr>
      <w:r>
        <w:t>Build Houses</w:t>
      </w:r>
    </w:p>
    <w:p w14:paraId="70A2455F" w14:textId="77777777" w:rsidR="001B7E3E" w:rsidRDefault="00DA603A" w:rsidP="00F92AD9">
      <w:pPr>
        <w:pStyle w:val="Level3Text"/>
        <w:numPr>
          <w:ilvl w:val="0"/>
          <w:numId w:val="20"/>
        </w:numPr>
      </w:pPr>
      <w:r>
        <w:t>Build Renewable Food Production Units</w:t>
      </w:r>
    </w:p>
    <w:p w14:paraId="1C4C4254" w14:textId="77777777" w:rsidR="00DA603A" w:rsidRDefault="00142164" w:rsidP="00F92AD9">
      <w:pPr>
        <w:pStyle w:val="Level3Text"/>
        <w:numPr>
          <w:ilvl w:val="0"/>
          <w:numId w:val="20"/>
        </w:numPr>
      </w:pPr>
      <w:r>
        <w:t>Build Resource Stacking Units</w:t>
      </w:r>
    </w:p>
    <w:p w14:paraId="34994AE3" w14:textId="77777777" w:rsidR="00142164" w:rsidRDefault="00AE6C9A" w:rsidP="00F92AD9">
      <w:pPr>
        <w:pStyle w:val="Level3Text"/>
        <w:numPr>
          <w:ilvl w:val="0"/>
          <w:numId w:val="20"/>
        </w:numPr>
      </w:pPr>
      <w:r>
        <w:t>Pause Game</w:t>
      </w:r>
    </w:p>
    <w:p w14:paraId="77DAAD0B" w14:textId="77777777" w:rsidR="00AE6C9A" w:rsidRDefault="008D7870" w:rsidP="00F92AD9">
      <w:pPr>
        <w:pStyle w:val="Level3Text"/>
        <w:numPr>
          <w:ilvl w:val="0"/>
          <w:numId w:val="20"/>
        </w:numPr>
      </w:pPr>
      <w:r w:rsidRPr="00C82777">
        <w:t>Build Military Units</w:t>
      </w:r>
    </w:p>
    <w:p w14:paraId="1B2D833F" w14:textId="77777777" w:rsidR="008D7870" w:rsidRDefault="0020605A" w:rsidP="00F92AD9">
      <w:pPr>
        <w:pStyle w:val="Level3Text"/>
        <w:numPr>
          <w:ilvl w:val="0"/>
          <w:numId w:val="20"/>
        </w:numPr>
      </w:pPr>
      <w:r>
        <w:t>Build Mining Units</w:t>
      </w:r>
    </w:p>
    <w:p w14:paraId="3C10D24B" w14:textId="77777777" w:rsidR="0020605A" w:rsidRDefault="00BB3BCC" w:rsidP="00F92AD9">
      <w:pPr>
        <w:pStyle w:val="Level3Text"/>
        <w:numPr>
          <w:ilvl w:val="0"/>
          <w:numId w:val="20"/>
        </w:numPr>
      </w:pPr>
      <w:r>
        <w:t>Players Engage in Conquests</w:t>
      </w:r>
    </w:p>
    <w:p w14:paraId="6C6048E2" w14:textId="77777777" w:rsidR="00BB3BCC" w:rsidRDefault="001255C9" w:rsidP="00F92AD9">
      <w:pPr>
        <w:pStyle w:val="Level3Text"/>
        <w:numPr>
          <w:ilvl w:val="0"/>
          <w:numId w:val="20"/>
        </w:numPr>
      </w:pPr>
      <w:r>
        <w:t>Ring Town Bell</w:t>
      </w:r>
    </w:p>
    <w:p w14:paraId="44D8E470" w14:textId="77777777" w:rsidR="001255C9" w:rsidRDefault="00D12D3B" w:rsidP="00F92AD9">
      <w:pPr>
        <w:pStyle w:val="Level3Text"/>
        <w:numPr>
          <w:ilvl w:val="0"/>
          <w:numId w:val="20"/>
        </w:numPr>
      </w:pPr>
      <w:r>
        <w:t>Player Wins the Conquest</w:t>
      </w:r>
    </w:p>
    <w:p w14:paraId="4FC06A8A" w14:textId="77777777" w:rsidR="00D12D3B" w:rsidRDefault="00A26FB5" w:rsidP="00F92AD9">
      <w:pPr>
        <w:pStyle w:val="Level3Text"/>
        <w:numPr>
          <w:ilvl w:val="0"/>
          <w:numId w:val="20"/>
        </w:numPr>
      </w:pPr>
      <w:r>
        <w:t>Build Trading Marketplaces and Engage in Trade</w:t>
      </w:r>
    </w:p>
    <w:p w14:paraId="23C3FF69" w14:textId="77777777" w:rsidR="00A26FB5" w:rsidRDefault="00F24A63" w:rsidP="00F92AD9">
      <w:pPr>
        <w:pStyle w:val="Level3Text"/>
        <w:numPr>
          <w:ilvl w:val="0"/>
          <w:numId w:val="20"/>
        </w:numPr>
      </w:pPr>
      <w:r>
        <w:t>Players Forge Alliance</w:t>
      </w:r>
    </w:p>
    <w:p w14:paraId="312A195D" w14:textId="77777777" w:rsidR="00CB2073" w:rsidRDefault="000D7F47" w:rsidP="00F92AD9">
      <w:pPr>
        <w:pStyle w:val="Level3Text"/>
        <w:numPr>
          <w:ilvl w:val="0"/>
          <w:numId w:val="20"/>
        </w:numPr>
      </w:pPr>
      <w:r>
        <w:lastRenderedPageBreak/>
        <w:t>End Game</w:t>
      </w:r>
    </w:p>
    <w:p w14:paraId="371BE3CC" w14:textId="77777777" w:rsidR="00B2646B" w:rsidRDefault="00B2646B" w:rsidP="00B2646B">
      <w:pPr>
        <w:pStyle w:val="Level3Text"/>
      </w:pPr>
    </w:p>
    <w:p w14:paraId="43FEC8E0" w14:textId="77777777" w:rsidR="00B2646B" w:rsidRDefault="00B2646B" w:rsidP="00B2646B">
      <w:pPr>
        <w:pStyle w:val="Level3Text"/>
      </w:pPr>
    </w:p>
    <w:p w14:paraId="206D02F5" w14:textId="77777777" w:rsidR="00B2646B" w:rsidRDefault="00B2646B" w:rsidP="00B2646B">
      <w:pPr>
        <w:pStyle w:val="Level3Text"/>
      </w:pPr>
    </w:p>
    <w:p w14:paraId="111732B8" w14:textId="77777777" w:rsidR="00B2646B" w:rsidRDefault="00B2646B" w:rsidP="00B2646B">
      <w:pPr>
        <w:pStyle w:val="Level3Text"/>
      </w:pPr>
    </w:p>
    <w:p w14:paraId="42017BC9" w14:textId="77777777" w:rsidR="00B2646B" w:rsidRDefault="00B2646B" w:rsidP="00B2646B">
      <w:pPr>
        <w:pStyle w:val="Level3Text"/>
      </w:pPr>
    </w:p>
    <w:p w14:paraId="4DF697AC" w14:textId="77777777" w:rsidR="00B2646B" w:rsidRDefault="00B2646B" w:rsidP="00B2646B">
      <w:pPr>
        <w:pStyle w:val="Level3Text"/>
      </w:pPr>
    </w:p>
    <w:p w14:paraId="08259088" w14:textId="77777777" w:rsidR="00B2646B" w:rsidRDefault="00B2646B" w:rsidP="00B2646B">
      <w:pPr>
        <w:pStyle w:val="Level3Text"/>
      </w:pPr>
    </w:p>
    <w:p w14:paraId="24266C3A" w14:textId="77777777" w:rsidR="00B2646B" w:rsidRDefault="00B2646B" w:rsidP="00B2646B">
      <w:pPr>
        <w:pStyle w:val="Level3Text"/>
      </w:pPr>
    </w:p>
    <w:p w14:paraId="7112B719" w14:textId="77777777" w:rsidR="00B2646B" w:rsidRDefault="00B2646B" w:rsidP="00B2646B">
      <w:pPr>
        <w:pStyle w:val="Level3Text"/>
      </w:pPr>
    </w:p>
    <w:p w14:paraId="7607259A" w14:textId="77777777" w:rsidR="00B2646B" w:rsidRDefault="00B2646B" w:rsidP="00B2646B">
      <w:pPr>
        <w:pStyle w:val="Level3Text"/>
      </w:pPr>
    </w:p>
    <w:p w14:paraId="0B3A77F7" w14:textId="77777777" w:rsidR="00B2646B" w:rsidRDefault="00B2646B" w:rsidP="00B2646B">
      <w:pPr>
        <w:pStyle w:val="Level3Text"/>
      </w:pPr>
    </w:p>
    <w:p w14:paraId="5D18EB50" w14:textId="77777777" w:rsidR="00B2646B" w:rsidRDefault="00B2646B" w:rsidP="00B2646B">
      <w:pPr>
        <w:pStyle w:val="Level3Text"/>
      </w:pPr>
    </w:p>
    <w:p w14:paraId="200838D3" w14:textId="77777777" w:rsidR="00B2646B" w:rsidRDefault="00B2646B" w:rsidP="00B2646B">
      <w:pPr>
        <w:pStyle w:val="Level3Text"/>
      </w:pPr>
    </w:p>
    <w:p w14:paraId="7678CB8B" w14:textId="77777777" w:rsidR="00B2646B" w:rsidRDefault="00B2646B" w:rsidP="00B2646B">
      <w:pPr>
        <w:pStyle w:val="Level3Text"/>
      </w:pPr>
    </w:p>
    <w:p w14:paraId="13258BFC" w14:textId="77777777" w:rsidR="00B2646B" w:rsidRDefault="00B2646B" w:rsidP="00B2646B">
      <w:pPr>
        <w:pStyle w:val="Level3Text"/>
      </w:pPr>
    </w:p>
    <w:p w14:paraId="2277F906" w14:textId="77777777" w:rsidR="00B2646B" w:rsidRDefault="00B2646B" w:rsidP="00B2646B">
      <w:pPr>
        <w:pStyle w:val="Level3Text"/>
      </w:pPr>
    </w:p>
    <w:p w14:paraId="6F9910AD" w14:textId="77777777" w:rsidR="00B2646B" w:rsidRDefault="00B2646B" w:rsidP="00B2646B">
      <w:pPr>
        <w:pStyle w:val="Level3Text"/>
      </w:pPr>
    </w:p>
    <w:p w14:paraId="5E21B136" w14:textId="77777777" w:rsidR="00B2646B" w:rsidRDefault="00B2646B" w:rsidP="00B2646B">
      <w:pPr>
        <w:pStyle w:val="Level3Text"/>
      </w:pPr>
    </w:p>
    <w:p w14:paraId="4D9841E7" w14:textId="77777777" w:rsidR="00B2646B" w:rsidRDefault="00B2646B" w:rsidP="00B2646B">
      <w:pPr>
        <w:pStyle w:val="Level3Text"/>
      </w:pPr>
    </w:p>
    <w:p w14:paraId="65251A3A" w14:textId="77777777" w:rsidR="00B2646B" w:rsidRDefault="00B2646B" w:rsidP="00B2646B">
      <w:pPr>
        <w:pStyle w:val="Level3Text"/>
      </w:pPr>
    </w:p>
    <w:p w14:paraId="5B6BFEB5" w14:textId="77777777" w:rsidR="00B2646B" w:rsidRDefault="00B2646B" w:rsidP="00B2646B">
      <w:pPr>
        <w:pStyle w:val="Level3Text"/>
      </w:pPr>
    </w:p>
    <w:p w14:paraId="59174536" w14:textId="77777777" w:rsidR="00E75E33" w:rsidRDefault="00E75E33" w:rsidP="00E75E33">
      <w:pPr>
        <w:pStyle w:val="Level3Text"/>
        <w:ind w:left="1800"/>
      </w:pPr>
    </w:p>
    <w:p w14:paraId="6CC71230" w14:textId="77777777" w:rsidR="00560DCC" w:rsidRDefault="00560DCC" w:rsidP="00E75E33">
      <w:pPr>
        <w:pStyle w:val="Level3Text"/>
        <w:ind w:left="1800"/>
      </w:pPr>
    </w:p>
    <w:p w14:paraId="2C11B905" w14:textId="77777777" w:rsidR="00E75E33" w:rsidRDefault="00B2646B" w:rsidP="00F92AD9">
      <w:pPr>
        <w:pStyle w:val="Heading3"/>
        <w:numPr>
          <w:ilvl w:val="2"/>
          <w:numId w:val="4"/>
        </w:numPr>
        <w:rPr>
          <w:rFonts w:ascii="Arial" w:hAnsi="Arial" w:cs="Arial"/>
        </w:rPr>
      </w:pPr>
      <w:bookmarkStart w:id="50" w:name="_Toc437056803"/>
      <w:r>
        <w:rPr>
          <w:rFonts w:ascii="Arial" w:hAnsi="Arial" w:cs="Arial"/>
        </w:rPr>
        <w:lastRenderedPageBreak/>
        <w:t>Individual</w:t>
      </w:r>
      <w:r w:rsidR="00E75E33">
        <w:rPr>
          <w:rFonts w:ascii="Arial" w:hAnsi="Arial" w:cs="Arial"/>
        </w:rPr>
        <w:t xml:space="preserve"> Product Use Cases</w:t>
      </w:r>
      <w:bookmarkEnd w:id="50"/>
    </w:p>
    <w:p w14:paraId="3EF3B8C7" w14:textId="77777777" w:rsidR="00E75E33" w:rsidRPr="00CB2073" w:rsidRDefault="00E75E33" w:rsidP="00CB2073">
      <w:pPr>
        <w:pStyle w:val="Level3Text"/>
        <w:ind w:left="0"/>
      </w:pPr>
    </w:p>
    <w:tbl>
      <w:tblPr>
        <w:tblStyle w:val="TableGrid"/>
        <w:tblW w:w="0" w:type="auto"/>
        <w:tblLook w:val="04A0" w:firstRow="1" w:lastRow="0" w:firstColumn="1" w:lastColumn="0" w:noHBand="0" w:noVBand="1"/>
      </w:tblPr>
      <w:tblGrid>
        <w:gridCol w:w="9576"/>
      </w:tblGrid>
      <w:tr w:rsidR="00CB2073" w:rsidRPr="00F17411" w14:paraId="4D1E0567" w14:textId="77777777" w:rsidTr="00BF0189">
        <w:tc>
          <w:tcPr>
            <w:tcW w:w="9576" w:type="dxa"/>
            <w:tcBorders>
              <w:top w:val="single" w:sz="4" w:space="0" w:color="auto"/>
              <w:left w:val="single" w:sz="4" w:space="0" w:color="auto"/>
              <w:bottom w:val="single" w:sz="4" w:space="0" w:color="auto"/>
              <w:right w:val="single" w:sz="4" w:space="0" w:color="auto"/>
            </w:tcBorders>
          </w:tcPr>
          <w:p w14:paraId="27047A78" w14:textId="77777777" w:rsidR="00CB2073" w:rsidRPr="00F17411" w:rsidRDefault="00CB2073" w:rsidP="00BF0189">
            <w:pPr>
              <w:tabs>
                <w:tab w:val="left" w:pos="2897"/>
              </w:tabs>
            </w:pPr>
            <w:r w:rsidRPr="00F17411">
              <w:t>Use case ID:</w:t>
            </w:r>
            <w:r>
              <w:t xml:space="preserve"> USC-01                            </w:t>
            </w:r>
            <w:r w:rsidRPr="00F17411">
              <w:t>Name:</w:t>
            </w:r>
            <w:r>
              <w:t xml:space="preserve"> Game </w:t>
            </w:r>
            <w:commentRangeStart w:id="51"/>
            <w:r>
              <w:t>Login</w:t>
            </w:r>
            <w:commentRangeEnd w:id="51"/>
            <w:r w:rsidR="00DD5517">
              <w:rPr>
                <w:rStyle w:val="CommentReference"/>
              </w:rPr>
              <w:commentReference w:id="51"/>
            </w:r>
          </w:p>
          <w:p w14:paraId="71DB0EB4" w14:textId="77777777" w:rsidR="00CB2073" w:rsidRPr="00F17411" w:rsidRDefault="00CB2073" w:rsidP="00BF0189">
            <w:r w:rsidRPr="00F17411">
              <w:t>Pre-conditions:</w:t>
            </w:r>
            <w:r>
              <w:t xml:space="preserve"> The user should have “Rise of Civilizations” game installed on his system. </w:t>
            </w:r>
          </w:p>
          <w:p w14:paraId="7BD009AC" w14:textId="77777777" w:rsidR="00CB2073" w:rsidRPr="00F17411" w:rsidRDefault="00CB2073" w:rsidP="00BF0189">
            <w:r w:rsidRPr="00F17411">
              <w:t>Post-conditions:</w:t>
            </w:r>
            <w:r>
              <w:t xml:space="preserve"> The user is able to successfully login into the game and view game options.</w:t>
            </w:r>
          </w:p>
          <w:p w14:paraId="770FF61B" w14:textId="77777777" w:rsidR="00CB2073" w:rsidRPr="00F17411" w:rsidRDefault="00CB2073" w:rsidP="00BF0189">
            <w:r w:rsidRPr="00F17411">
              <w:t>Initiated by:</w:t>
            </w:r>
            <w:r>
              <w:t xml:space="preserve"> Game Player (user).</w:t>
            </w:r>
          </w:p>
          <w:p w14:paraId="3A6155EE" w14:textId="77777777" w:rsidR="00CB2073" w:rsidRPr="00F17411" w:rsidRDefault="00CB2073" w:rsidP="00BF0189">
            <w:r w:rsidRPr="00F17411">
              <w:t>Triggering Event:</w:t>
            </w:r>
            <w:r>
              <w:t xml:space="preserve"> The user launches the game on his system.</w:t>
            </w:r>
          </w:p>
          <w:p w14:paraId="432A697F" w14:textId="77777777" w:rsidR="00CB2073" w:rsidRPr="00F17411" w:rsidRDefault="00CB2073" w:rsidP="00A36155">
            <w:r w:rsidRPr="00F17411">
              <w:t>Additional Actors:</w:t>
            </w:r>
            <w:r>
              <w:t xml:space="preserve"> </w:t>
            </w:r>
            <w:r w:rsidR="00A36155">
              <w:t xml:space="preserve">User </w:t>
            </w:r>
            <w:commentRangeStart w:id="52"/>
            <w:r w:rsidR="00A36155">
              <w:t>Database</w:t>
            </w:r>
            <w:commentRangeEnd w:id="52"/>
            <w:r w:rsidR="00DD5517">
              <w:rPr>
                <w:rStyle w:val="CommentReference"/>
              </w:rPr>
              <w:commentReference w:id="52"/>
            </w:r>
            <w:r w:rsidR="00A36155">
              <w:t>.</w:t>
            </w:r>
          </w:p>
        </w:tc>
      </w:tr>
      <w:tr w:rsidR="00CB2073" w:rsidRPr="0073030C" w14:paraId="27FDC3AC" w14:textId="77777777" w:rsidTr="00BF0189">
        <w:tc>
          <w:tcPr>
            <w:tcW w:w="9576" w:type="dxa"/>
            <w:tcBorders>
              <w:top w:val="single" w:sz="4" w:space="0" w:color="auto"/>
              <w:left w:val="single" w:sz="4" w:space="0" w:color="auto"/>
              <w:bottom w:val="single" w:sz="4" w:space="0" w:color="auto"/>
              <w:right w:val="single" w:sz="4" w:space="0" w:color="auto"/>
            </w:tcBorders>
          </w:tcPr>
          <w:p w14:paraId="13C21936" w14:textId="77777777" w:rsidR="00CB2073" w:rsidRPr="00F17411" w:rsidRDefault="00CB2073" w:rsidP="00BF0189">
            <w:r w:rsidRPr="00F17411">
              <w:t>Sequence of Events:</w:t>
            </w:r>
          </w:p>
          <w:p w14:paraId="184DE976" w14:textId="77777777" w:rsidR="00CB2073" w:rsidRPr="00F17411" w:rsidRDefault="00CB2073" w:rsidP="00CB2073">
            <w:pPr>
              <w:pStyle w:val="stimulus"/>
              <w:spacing w:line="240" w:lineRule="auto"/>
              <w:rPr>
                <w:szCs w:val="24"/>
              </w:rPr>
            </w:pPr>
            <w:r>
              <w:rPr>
                <w:szCs w:val="24"/>
              </w:rPr>
              <w:t xml:space="preserve">The player launches the “Rise of Civilizations” game on his system. </w:t>
            </w:r>
          </w:p>
          <w:p w14:paraId="00021A3B" w14:textId="77777777" w:rsidR="00CB2073" w:rsidRDefault="00CB2073" w:rsidP="00BF0189">
            <w:pPr>
              <w:pStyle w:val="response"/>
              <w:rPr>
                <w:sz w:val="24"/>
                <w:szCs w:val="24"/>
              </w:rPr>
            </w:pPr>
            <w:r w:rsidRPr="002126C7">
              <w:rPr>
                <w:sz w:val="24"/>
                <w:szCs w:val="24"/>
              </w:rPr>
              <w:t xml:space="preserve"> The system loads the game on</w:t>
            </w:r>
            <w:r w:rsidR="00BD743B">
              <w:rPr>
                <w:sz w:val="24"/>
                <w:szCs w:val="24"/>
              </w:rPr>
              <w:t xml:space="preserve"> the</w:t>
            </w:r>
            <w:r w:rsidRPr="002126C7">
              <w:rPr>
                <w:sz w:val="24"/>
                <w:szCs w:val="24"/>
              </w:rPr>
              <w:t xml:space="preserve"> screen and gives the player the o</w:t>
            </w:r>
            <w:r>
              <w:rPr>
                <w:sz w:val="24"/>
                <w:szCs w:val="24"/>
              </w:rPr>
              <w:t>ption to enter his/her username or create a new username.</w:t>
            </w:r>
          </w:p>
          <w:p w14:paraId="6BB4EC0C" w14:textId="77777777" w:rsidR="00CB2073" w:rsidRDefault="00CB2073" w:rsidP="00CB2073">
            <w:pPr>
              <w:pStyle w:val="stimulus"/>
              <w:spacing w:line="240" w:lineRule="auto"/>
            </w:pPr>
            <w:r>
              <w:t>The player enters a username.</w:t>
            </w:r>
          </w:p>
          <w:p w14:paraId="16D0856B" w14:textId="77777777" w:rsidR="00CB2073" w:rsidRPr="002126C7" w:rsidRDefault="00CB2073" w:rsidP="00BF0189">
            <w:pPr>
              <w:pStyle w:val="response"/>
            </w:pPr>
            <w:r>
              <w:t xml:space="preserve">a) The system searches for the existence of the username in database and displays existing game instances associated with that username (if any). </w:t>
            </w:r>
          </w:p>
          <w:p w14:paraId="589B2147" w14:textId="77777777" w:rsidR="00CB2073" w:rsidRDefault="00CB2073" w:rsidP="00BF0189">
            <w:pPr>
              <w:pStyle w:val="response"/>
              <w:numPr>
                <w:ilvl w:val="0"/>
                <w:numId w:val="0"/>
              </w:numPr>
              <w:ind w:left="1800"/>
              <w:rPr>
                <w:sz w:val="24"/>
                <w:szCs w:val="24"/>
              </w:rPr>
            </w:pPr>
            <w:r>
              <w:rPr>
                <w:sz w:val="24"/>
                <w:szCs w:val="24"/>
              </w:rPr>
              <w:t>b) The system gives the option to both types of users (new and returning), the option to start a new game.</w:t>
            </w:r>
          </w:p>
          <w:p w14:paraId="52587E9A" w14:textId="77777777" w:rsidR="00CB2073" w:rsidRPr="00D813ED" w:rsidRDefault="00CB2073" w:rsidP="00BF0189">
            <w:pPr>
              <w:pStyle w:val="response"/>
              <w:numPr>
                <w:ilvl w:val="0"/>
                <w:numId w:val="0"/>
              </w:numPr>
              <w:ind w:left="1800"/>
              <w:rPr>
                <w:sz w:val="24"/>
                <w:szCs w:val="24"/>
              </w:rPr>
            </w:pPr>
            <w:r>
              <w:rPr>
                <w:sz w:val="24"/>
                <w:szCs w:val="24"/>
              </w:rPr>
              <w:t>c) The system displays the various options for the user to customize his/her gameplay or to explore the various aspects of gameplay such as the “Options”, “History” and “Learn to Play” menu options.</w:t>
            </w:r>
          </w:p>
        </w:tc>
      </w:tr>
      <w:tr w:rsidR="00CB2073" w:rsidRPr="00F17411" w14:paraId="28743184" w14:textId="77777777" w:rsidTr="00BF0189">
        <w:tc>
          <w:tcPr>
            <w:tcW w:w="9576" w:type="dxa"/>
            <w:tcBorders>
              <w:top w:val="single" w:sz="4" w:space="0" w:color="auto"/>
              <w:left w:val="single" w:sz="4" w:space="0" w:color="auto"/>
              <w:bottom w:val="single" w:sz="4" w:space="0" w:color="auto"/>
              <w:right w:val="single" w:sz="4" w:space="0" w:color="auto"/>
            </w:tcBorders>
          </w:tcPr>
          <w:p w14:paraId="4D485C46" w14:textId="77777777" w:rsidR="00CB2073" w:rsidRDefault="00CB2073" w:rsidP="00BF0189">
            <w:r w:rsidRPr="00F17411">
              <w:t xml:space="preserve">Alternatives: </w:t>
            </w:r>
            <w:r w:rsidR="00947C3C">
              <w:t>NA</w:t>
            </w:r>
          </w:p>
          <w:p w14:paraId="6C08CB82" w14:textId="77777777" w:rsidR="00CB2073" w:rsidRPr="00F17411" w:rsidRDefault="00CB2073" w:rsidP="006D701B">
            <w:r w:rsidRPr="00F17411">
              <w:t xml:space="preserve">Exceptions: </w:t>
            </w:r>
            <w:r w:rsidR="006D701B">
              <w:t xml:space="preserve">The system will not </w:t>
            </w:r>
            <w:r w:rsidR="00D63EF3">
              <w:t>accept</w:t>
            </w:r>
            <w:r w:rsidR="006D701B">
              <w:t xml:space="preserve"> a username if it already exists in the system.</w:t>
            </w:r>
          </w:p>
        </w:tc>
      </w:tr>
    </w:tbl>
    <w:p w14:paraId="0C9C4F07" w14:textId="77777777" w:rsidR="00CB2073" w:rsidRDefault="00CB2073" w:rsidP="00CB2073"/>
    <w:p w14:paraId="63906A40" w14:textId="77777777" w:rsidR="00CB2073" w:rsidRDefault="00CB2073" w:rsidP="00CB2073"/>
    <w:p w14:paraId="3649079F" w14:textId="77777777" w:rsidR="00CB2073" w:rsidRDefault="00CB2073" w:rsidP="00CB2073"/>
    <w:p w14:paraId="2AB62798" w14:textId="77777777" w:rsidR="00CB2073" w:rsidRDefault="00CB2073" w:rsidP="00CB2073"/>
    <w:p w14:paraId="2919BAFA" w14:textId="77777777" w:rsidR="00CB2073" w:rsidRDefault="00CB2073" w:rsidP="00CB2073"/>
    <w:p w14:paraId="5B26CA9B" w14:textId="77777777" w:rsidR="00CB6D02" w:rsidRDefault="00CB6D02" w:rsidP="00CB2073"/>
    <w:p w14:paraId="7A378894" w14:textId="77777777" w:rsidR="00B2646B" w:rsidRDefault="00B2646B" w:rsidP="00CB2073"/>
    <w:tbl>
      <w:tblPr>
        <w:tblStyle w:val="TableGrid"/>
        <w:tblW w:w="0" w:type="auto"/>
        <w:tblLook w:val="04A0" w:firstRow="1" w:lastRow="0" w:firstColumn="1" w:lastColumn="0" w:noHBand="0" w:noVBand="1"/>
      </w:tblPr>
      <w:tblGrid>
        <w:gridCol w:w="9576"/>
      </w:tblGrid>
      <w:tr w:rsidR="00CB2073" w:rsidRPr="00F17411" w14:paraId="4802C39B" w14:textId="77777777" w:rsidTr="00BF0189">
        <w:tc>
          <w:tcPr>
            <w:tcW w:w="9576" w:type="dxa"/>
            <w:tcBorders>
              <w:top w:val="single" w:sz="4" w:space="0" w:color="auto"/>
              <w:left w:val="single" w:sz="4" w:space="0" w:color="auto"/>
              <w:bottom w:val="single" w:sz="4" w:space="0" w:color="auto"/>
              <w:right w:val="single" w:sz="4" w:space="0" w:color="auto"/>
            </w:tcBorders>
          </w:tcPr>
          <w:p w14:paraId="3F7F81AA" w14:textId="77777777" w:rsidR="00CB2073" w:rsidRPr="00F17411" w:rsidRDefault="00CB2073" w:rsidP="00BF0189">
            <w:pPr>
              <w:tabs>
                <w:tab w:val="left" w:pos="2897"/>
              </w:tabs>
            </w:pPr>
            <w:r w:rsidRPr="00F17411">
              <w:lastRenderedPageBreak/>
              <w:t>Use case ID:</w:t>
            </w:r>
            <w:r>
              <w:t xml:space="preserve"> USC-02                            </w:t>
            </w:r>
            <w:r w:rsidRPr="00F17411">
              <w:t>Name:</w:t>
            </w:r>
            <w:r>
              <w:t xml:space="preserve"> Accessing History </w:t>
            </w:r>
            <w:r w:rsidR="00612A36">
              <w:t>M</w:t>
            </w:r>
            <w:r>
              <w:t xml:space="preserve">enu </w:t>
            </w:r>
          </w:p>
          <w:p w14:paraId="199E1FD1" w14:textId="77777777" w:rsidR="00CB2073" w:rsidRPr="00F17411" w:rsidRDefault="00CB2073" w:rsidP="00BF0189">
            <w:r w:rsidRPr="00F17411">
              <w:t>Pre-conditions:</w:t>
            </w:r>
            <w:r>
              <w:t xml:space="preserve"> The user has successfully logged into the game. </w:t>
            </w:r>
          </w:p>
          <w:p w14:paraId="62374C39" w14:textId="77777777" w:rsidR="00CB2073" w:rsidRPr="00F17411" w:rsidRDefault="00CB2073" w:rsidP="00BF0189">
            <w:r w:rsidRPr="00F17411">
              <w:t>Post-conditions:</w:t>
            </w:r>
            <w:r>
              <w:t xml:space="preserve"> The user will be able to successfully view the “History” feature of the game.</w:t>
            </w:r>
          </w:p>
          <w:p w14:paraId="7E74027E" w14:textId="77777777" w:rsidR="00CB2073" w:rsidRPr="00F17411" w:rsidRDefault="00CB2073" w:rsidP="00BF0189">
            <w:r w:rsidRPr="00F17411">
              <w:t>Initiated by:</w:t>
            </w:r>
            <w:r>
              <w:t xml:space="preserve"> Game Player (user).</w:t>
            </w:r>
          </w:p>
          <w:p w14:paraId="4390892B" w14:textId="77777777" w:rsidR="00CB2073" w:rsidRPr="00F17411" w:rsidRDefault="00CB2073" w:rsidP="00BF0189">
            <w:r w:rsidRPr="00F17411">
              <w:t>Triggering Event:</w:t>
            </w:r>
            <w:r>
              <w:t xml:space="preserve"> The player selects the “History” menu option, includes </w:t>
            </w:r>
            <w:r w:rsidRPr="0079616E">
              <w:rPr>
                <w:b/>
                <w:i/>
              </w:rPr>
              <w:t>Game Login</w:t>
            </w:r>
            <w:r>
              <w:t xml:space="preserve"> use case. </w:t>
            </w:r>
          </w:p>
          <w:p w14:paraId="1AEB17F5" w14:textId="77777777" w:rsidR="00CB2073" w:rsidRPr="00F17411" w:rsidRDefault="00CB2073" w:rsidP="00BF0189">
            <w:r w:rsidRPr="00F17411">
              <w:t>Additional Actors:</w:t>
            </w:r>
            <w:r>
              <w:t xml:space="preserve"> NA</w:t>
            </w:r>
          </w:p>
        </w:tc>
      </w:tr>
      <w:tr w:rsidR="00CB2073" w:rsidRPr="0073030C" w14:paraId="73909336" w14:textId="77777777" w:rsidTr="00BF0189">
        <w:tc>
          <w:tcPr>
            <w:tcW w:w="9576" w:type="dxa"/>
            <w:tcBorders>
              <w:top w:val="single" w:sz="4" w:space="0" w:color="auto"/>
              <w:left w:val="single" w:sz="4" w:space="0" w:color="auto"/>
              <w:bottom w:val="single" w:sz="4" w:space="0" w:color="auto"/>
              <w:right w:val="single" w:sz="4" w:space="0" w:color="auto"/>
            </w:tcBorders>
          </w:tcPr>
          <w:p w14:paraId="2D16F497" w14:textId="77777777" w:rsidR="00CB2073" w:rsidRPr="00F17411" w:rsidRDefault="00CB2073" w:rsidP="00BF0189">
            <w:r w:rsidRPr="00F17411">
              <w:t>Sequence of Events:</w:t>
            </w:r>
          </w:p>
          <w:p w14:paraId="64B2122E" w14:textId="77777777" w:rsidR="00CB2073" w:rsidRPr="009F689A" w:rsidRDefault="00CB2073" w:rsidP="00F92AD9">
            <w:pPr>
              <w:pStyle w:val="stimulus"/>
              <w:numPr>
                <w:ilvl w:val="0"/>
                <w:numId w:val="6"/>
              </w:numPr>
              <w:spacing w:line="240" w:lineRule="auto"/>
              <w:rPr>
                <w:szCs w:val="24"/>
              </w:rPr>
            </w:pPr>
            <w:r>
              <w:rPr>
                <w:szCs w:val="24"/>
              </w:rPr>
              <w:t>The player selects the “History” menu option from the game screen.</w:t>
            </w:r>
          </w:p>
          <w:p w14:paraId="1E7059F0" w14:textId="77777777" w:rsidR="00CB2073" w:rsidRDefault="00CB2073" w:rsidP="00BF0189">
            <w:pPr>
              <w:pStyle w:val="response"/>
              <w:rPr>
                <w:sz w:val="24"/>
                <w:szCs w:val="24"/>
              </w:rPr>
            </w:pPr>
            <w:r>
              <w:rPr>
                <w:sz w:val="24"/>
                <w:szCs w:val="24"/>
              </w:rPr>
              <w:t xml:space="preserve"> The system displays the historical information about the eras and civilizations in which the game is intended to be played.</w:t>
            </w:r>
          </w:p>
          <w:p w14:paraId="5736FCE4" w14:textId="77777777" w:rsidR="00CB2073" w:rsidRPr="00D813ED" w:rsidRDefault="00CB2073" w:rsidP="00BF0189">
            <w:pPr>
              <w:pStyle w:val="response"/>
              <w:numPr>
                <w:ilvl w:val="0"/>
                <w:numId w:val="0"/>
              </w:numPr>
              <w:ind w:left="1800"/>
              <w:rPr>
                <w:sz w:val="24"/>
                <w:szCs w:val="24"/>
              </w:rPr>
            </w:pPr>
          </w:p>
        </w:tc>
      </w:tr>
      <w:tr w:rsidR="00CB2073" w:rsidRPr="00F17411" w14:paraId="3A194DD6" w14:textId="77777777" w:rsidTr="00BF0189">
        <w:tc>
          <w:tcPr>
            <w:tcW w:w="9576" w:type="dxa"/>
            <w:tcBorders>
              <w:top w:val="single" w:sz="4" w:space="0" w:color="auto"/>
              <w:left w:val="single" w:sz="4" w:space="0" w:color="auto"/>
              <w:bottom w:val="single" w:sz="4" w:space="0" w:color="auto"/>
              <w:right w:val="single" w:sz="4" w:space="0" w:color="auto"/>
            </w:tcBorders>
          </w:tcPr>
          <w:p w14:paraId="0C6C7D66" w14:textId="77777777" w:rsidR="00CB2073" w:rsidRDefault="00CB2073" w:rsidP="00BF0189">
            <w:r w:rsidRPr="00F17411">
              <w:t xml:space="preserve">Alternatives: </w:t>
            </w:r>
            <w:r w:rsidR="00EE5104">
              <w:t>NA</w:t>
            </w:r>
          </w:p>
          <w:p w14:paraId="3913726B" w14:textId="77777777" w:rsidR="00CB2073" w:rsidRPr="00F17411" w:rsidRDefault="00CB2073" w:rsidP="00BF0189">
            <w:r w:rsidRPr="00F17411">
              <w:t xml:space="preserve">Exceptions: </w:t>
            </w:r>
            <w:r w:rsidR="00EE5104">
              <w:t xml:space="preserve">The system will </w:t>
            </w:r>
            <w:r w:rsidR="0089291E">
              <w:t xml:space="preserve">not </w:t>
            </w:r>
            <w:r w:rsidR="00EE5104">
              <w:t xml:space="preserve">enable the user to view the “History” feature of the game as a guest i.e. without logging into the game.  </w:t>
            </w:r>
          </w:p>
        </w:tc>
      </w:tr>
    </w:tbl>
    <w:p w14:paraId="77CBD1D9" w14:textId="77777777" w:rsidR="00CB2073" w:rsidRDefault="00CB2073" w:rsidP="00CB2073"/>
    <w:p w14:paraId="613E5A21" w14:textId="77777777" w:rsidR="00CB2073" w:rsidRDefault="00CB2073" w:rsidP="00CB2073"/>
    <w:p w14:paraId="30149E33" w14:textId="77777777" w:rsidR="00CB2073" w:rsidRDefault="00CB2073" w:rsidP="00CB2073"/>
    <w:p w14:paraId="2205C7D2" w14:textId="77777777" w:rsidR="00CB2073" w:rsidRDefault="00CB2073" w:rsidP="00CB2073"/>
    <w:p w14:paraId="52CF8D18" w14:textId="77777777" w:rsidR="00CB2073" w:rsidRDefault="00CB2073" w:rsidP="00CB2073"/>
    <w:p w14:paraId="7F64A855" w14:textId="77777777" w:rsidR="00CB2073" w:rsidRDefault="00CB2073" w:rsidP="00CB2073"/>
    <w:p w14:paraId="539AC42E" w14:textId="77777777" w:rsidR="00CB2073" w:rsidRDefault="00CB2073" w:rsidP="00CB2073"/>
    <w:p w14:paraId="736509ED" w14:textId="77777777" w:rsidR="00CB2073" w:rsidRDefault="00CB2073" w:rsidP="00CB2073"/>
    <w:p w14:paraId="063AB48C" w14:textId="77777777" w:rsidR="00CB2073" w:rsidRDefault="00CB2073" w:rsidP="00CB2073"/>
    <w:p w14:paraId="152D249F" w14:textId="77777777" w:rsidR="00CB2073" w:rsidRDefault="00CB2073" w:rsidP="00CB2073"/>
    <w:p w14:paraId="7FE29F5B" w14:textId="77777777" w:rsidR="00CB2073" w:rsidRDefault="00CB2073" w:rsidP="00CB2073"/>
    <w:p w14:paraId="34085DB8" w14:textId="77777777" w:rsidR="00915FDE" w:rsidRDefault="00915FDE" w:rsidP="00CB2073"/>
    <w:tbl>
      <w:tblPr>
        <w:tblStyle w:val="TableGrid"/>
        <w:tblW w:w="0" w:type="auto"/>
        <w:tblLook w:val="04A0" w:firstRow="1" w:lastRow="0" w:firstColumn="1" w:lastColumn="0" w:noHBand="0" w:noVBand="1"/>
      </w:tblPr>
      <w:tblGrid>
        <w:gridCol w:w="9576"/>
      </w:tblGrid>
      <w:tr w:rsidR="00CB2073" w:rsidRPr="00F17411" w14:paraId="20C8FCD4" w14:textId="77777777" w:rsidTr="00BF0189">
        <w:tc>
          <w:tcPr>
            <w:tcW w:w="9576" w:type="dxa"/>
            <w:tcBorders>
              <w:top w:val="single" w:sz="4" w:space="0" w:color="auto"/>
              <w:left w:val="single" w:sz="4" w:space="0" w:color="auto"/>
              <w:bottom w:val="single" w:sz="4" w:space="0" w:color="auto"/>
              <w:right w:val="single" w:sz="4" w:space="0" w:color="auto"/>
            </w:tcBorders>
          </w:tcPr>
          <w:p w14:paraId="400038D5" w14:textId="77777777" w:rsidR="00CB2073" w:rsidRPr="00F17411" w:rsidRDefault="00CB2073" w:rsidP="00BF0189">
            <w:pPr>
              <w:tabs>
                <w:tab w:val="left" w:pos="2897"/>
              </w:tabs>
            </w:pPr>
            <w:r w:rsidRPr="00F17411">
              <w:lastRenderedPageBreak/>
              <w:t>Use case ID:</w:t>
            </w:r>
            <w:r>
              <w:t xml:space="preserve"> USC-03                            </w:t>
            </w:r>
            <w:r w:rsidRPr="00F17411">
              <w:t>Name:</w:t>
            </w:r>
            <w:r>
              <w:t xml:space="preserve"> Accessing </w:t>
            </w:r>
            <w:r w:rsidR="00915FDE">
              <w:t>Learn to Play M</w:t>
            </w:r>
            <w:r>
              <w:t>enu</w:t>
            </w:r>
          </w:p>
          <w:p w14:paraId="639106D0" w14:textId="77777777" w:rsidR="00CB2073" w:rsidRPr="00F17411" w:rsidRDefault="00CB2073" w:rsidP="00BF0189">
            <w:r w:rsidRPr="00F17411">
              <w:t>Pre-conditions:</w:t>
            </w:r>
            <w:r>
              <w:t xml:space="preserve"> The user has successfully logged into the game. </w:t>
            </w:r>
          </w:p>
          <w:p w14:paraId="4DBF45AF" w14:textId="77777777" w:rsidR="00CB2073" w:rsidRPr="00F17411" w:rsidRDefault="00CB2073" w:rsidP="00BF0189">
            <w:r w:rsidRPr="00F17411">
              <w:t>Post-conditions:</w:t>
            </w:r>
            <w:r>
              <w:t xml:space="preserve"> The user will be able to successfully view the “Learn to Play” feature of the game.</w:t>
            </w:r>
          </w:p>
          <w:p w14:paraId="3DE12889" w14:textId="77777777" w:rsidR="00CB2073" w:rsidRPr="00F17411" w:rsidRDefault="00CB2073" w:rsidP="00BF0189">
            <w:r w:rsidRPr="00F17411">
              <w:t>Initiated by:</w:t>
            </w:r>
            <w:r>
              <w:t xml:space="preserve"> Game Player (user).</w:t>
            </w:r>
          </w:p>
          <w:p w14:paraId="01DCE112" w14:textId="77777777" w:rsidR="00CB2073" w:rsidRPr="00F17411" w:rsidRDefault="00CB2073" w:rsidP="00BF0189">
            <w:r w:rsidRPr="00F17411">
              <w:t>Triggering Event:</w:t>
            </w:r>
            <w:r>
              <w:t xml:space="preserve"> The player selects the “Learn to Play” menu option, includes </w:t>
            </w:r>
            <w:r w:rsidRPr="0079616E">
              <w:rPr>
                <w:b/>
                <w:i/>
              </w:rPr>
              <w:t>Game Login</w:t>
            </w:r>
            <w:r>
              <w:t xml:space="preserve"> use case. </w:t>
            </w:r>
          </w:p>
          <w:p w14:paraId="11B32617" w14:textId="77777777" w:rsidR="00CB2073" w:rsidRPr="00F17411" w:rsidRDefault="00CB2073" w:rsidP="00BF0189">
            <w:r w:rsidRPr="00F17411">
              <w:t>Additional Actors:</w:t>
            </w:r>
            <w:r>
              <w:t xml:space="preserve"> NA</w:t>
            </w:r>
          </w:p>
        </w:tc>
      </w:tr>
      <w:tr w:rsidR="00CB2073" w:rsidRPr="00D813ED" w14:paraId="139536DD" w14:textId="77777777" w:rsidTr="00BF0189">
        <w:tc>
          <w:tcPr>
            <w:tcW w:w="9576" w:type="dxa"/>
            <w:tcBorders>
              <w:top w:val="single" w:sz="4" w:space="0" w:color="auto"/>
              <w:left w:val="single" w:sz="4" w:space="0" w:color="auto"/>
              <w:bottom w:val="single" w:sz="4" w:space="0" w:color="auto"/>
              <w:right w:val="single" w:sz="4" w:space="0" w:color="auto"/>
            </w:tcBorders>
          </w:tcPr>
          <w:p w14:paraId="59980B89" w14:textId="77777777" w:rsidR="00CB2073" w:rsidRPr="00F17411" w:rsidRDefault="00CB2073" w:rsidP="00BF0189">
            <w:r w:rsidRPr="00F17411">
              <w:t>Sequence of Events:</w:t>
            </w:r>
          </w:p>
          <w:p w14:paraId="38FF5B4A" w14:textId="77777777" w:rsidR="00CB2073" w:rsidRPr="00203CA2" w:rsidRDefault="00CB2073" w:rsidP="00F92AD9">
            <w:pPr>
              <w:pStyle w:val="stimulus"/>
              <w:numPr>
                <w:ilvl w:val="0"/>
                <w:numId w:val="7"/>
              </w:numPr>
              <w:spacing w:line="240" w:lineRule="auto"/>
              <w:rPr>
                <w:szCs w:val="24"/>
              </w:rPr>
            </w:pPr>
            <w:r w:rsidRPr="00203CA2">
              <w:rPr>
                <w:szCs w:val="24"/>
              </w:rPr>
              <w:t>The player selects the “</w:t>
            </w:r>
            <w:r>
              <w:rPr>
                <w:szCs w:val="24"/>
              </w:rPr>
              <w:t>Learn to Play</w:t>
            </w:r>
            <w:r w:rsidRPr="00203CA2">
              <w:rPr>
                <w:szCs w:val="24"/>
              </w:rPr>
              <w:t>” menu option from the game screen.</w:t>
            </w:r>
          </w:p>
          <w:p w14:paraId="375DFB87" w14:textId="77777777" w:rsidR="00CB2073" w:rsidRPr="00AB6A52" w:rsidRDefault="00CB2073" w:rsidP="00BF0189">
            <w:pPr>
              <w:pStyle w:val="response"/>
            </w:pPr>
            <w:r>
              <w:t xml:space="preserve"> </w:t>
            </w:r>
            <w:r w:rsidRPr="00AB6A52">
              <w:t>The system displays the user with the information about the different aspects of game such as   "Marching and Fighting", "Feeding the Army", "Training the troops" and “Fighting Battles”.</w:t>
            </w:r>
          </w:p>
          <w:p w14:paraId="2B87351F" w14:textId="77777777" w:rsidR="00CB2073" w:rsidRDefault="00CB2073" w:rsidP="00BF0189">
            <w:pPr>
              <w:pStyle w:val="response"/>
              <w:numPr>
                <w:ilvl w:val="0"/>
                <w:numId w:val="0"/>
              </w:numPr>
              <w:ind w:left="1800"/>
              <w:rPr>
                <w:sz w:val="24"/>
                <w:szCs w:val="24"/>
              </w:rPr>
            </w:pPr>
          </w:p>
          <w:p w14:paraId="7D0DC03F" w14:textId="77777777" w:rsidR="00CB2073" w:rsidRPr="00D813ED" w:rsidRDefault="00CB2073" w:rsidP="00BF0189">
            <w:pPr>
              <w:pStyle w:val="response"/>
              <w:numPr>
                <w:ilvl w:val="0"/>
                <w:numId w:val="0"/>
              </w:numPr>
              <w:ind w:left="1800"/>
              <w:rPr>
                <w:sz w:val="24"/>
                <w:szCs w:val="24"/>
              </w:rPr>
            </w:pPr>
          </w:p>
        </w:tc>
      </w:tr>
      <w:tr w:rsidR="00CB2073" w:rsidRPr="00F17411" w14:paraId="4E5A48A9" w14:textId="77777777" w:rsidTr="00BF0189">
        <w:tc>
          <w:tcPr>
            <w:tcW w:w="9576" w:type="dxa"/>
            <w:tcBorders>
              <w:top w:val="single" w:sz="4" w:space="0" w:color="auto"/>
              <w:left w:val="single" w:sz="4" w:space="0" w:color="auto"/>
              <w:bottom w:val="single" w:sz="4" w:space="0" w:color="auto"/>
              <w:right w:val="single" w:sz="4" w:space="0" w:color="auto"/>
            </w:tcBorders>
          </w:tcPr>
          <w:p w14:paraId="5E666711" w14:textId="77777777" w:rsidR="00CB2073" w:rsidRDefault="00CB2073" w:rsidP="00BF0189">
            <w:r w:rsidRPr="00F17411">
              <w:t xml:space="preserve">Alternatives: </w:t>
            </w:r>
            <w:r w:rsidR="00AC06BD">
              <w:t>NA</w:t>
            </w:r>
          </w:p>
          <w:p w14:paraId="198CEC84" w14:textId="77777777" w:rsidR="00CB2073" w:rsidRPr="00F17411" w:rsidRDefault="00CB2073" w:rsidP="00BF0189">
            <w:r w:rsidRPr="00F17411">
              <w:t xml:space="preserve">Exceptions: </w:t>
            </w:r>
            <w:r w:rsidR="00AC06BD">
              <w:t xml:space="preserve">The system will </w:t>
            </w:r>
            <w:r w:rsidR="00455FEE">
              <w:t xml:space="preserve">not </w:t>
            </w:r>
            <w:r w:rsidR="00AC06BD">
              <w:t xml:space="preserve">enable the user to view the “Learn to Play” feature of the game as a guest i.e. without logging into the game.  </w:t>
            </w:r>
          </w:p>
        </w:tc>
      </w:tr>
    </w:tbl>
    <w:p w14:paraId="78A26AE2" w14:textId="77777777" w:rsidR="00CB2073" w:rsidRDefault="00CB2073" w:rsidP="00CB2073"/>
    <w:p w14:paraId="09EB6B19" w14:textId="77777777" w:rsidR="00CB2073" w:rsidRDefault="00CB2073" w:rsidP="00CB2073"/>
    <w:p w14:paraId="27784F76" w14:textId="77777777" w:rsidR="00CB2073" w:rsidRDefault="00CB2073" w:rsidP="00CB2073"/>
    <w:p w14:paraId="4D8D303E" w14:textId="77777777" w:rsidR="00CB2073" w:rsidRDefault="00CB2073" w:rsidP="00CB2073"/>
    <w:p w14:paraId="3C809437" w14:textId="77777777" w:rsidR="00CB2073" w:rsidRDefault="00CB2073" w:rsidP="00CB2073"/>
    <w:p w14:paraId="2BC2C5B8" w14:textId="77777777" w:rsidR="00CB2073" w:rsidRDefault="00CB2073" w:rsidP="00CB2073"/>
    <w:p w14:paraId="6A27DF1C" w14:textId="77777777" w:rsidR="00CB2073" w:rsidRDefault="00CB2073" w:rsidP="00CB2073"/>
    <w:p w14:paraId="16A72904" w14:textId="77777777" w:rsidR="00CB2073" w:rsidRDefault="00CB2073" w:rsidP="00CB2073"/>
    <w:p w14:paraId="25DD2AE3" w14:textId="77777777" w:rsidR="00CB2073" w:rsidRDefault="00CB2073" w:rsidP="00CB2073"/>
    <w:p w14:paraId="30C3154A" w14:textId="77777777" w:rsidR="00CB2073" w:rsidRDefault="00CB2073" w:rsidP="00CB2073"/>
    <w:tbl>
      <w:tblPr>
        <w:tblStyle w:val="TableGrid"/>
        <w:tblW w:w="0" w:type="auto"/>
        <w:tblLook w:val="04A0" w:firstRow="1" w:lastRow="0" w:firstColumn="1" w:lastColumn="0" w:noHBand="0" w:noVBand="1"/>
      </w:tblPr>
      <w:tblGrid>
        <w:gridCol w:w="9576"/>
      </w:tblGrid>
      <w:tr w:rsidR="00CB2073" w:rsidRPr="00F17411" w14:paraId="1F35EA63" w14:textId="77777777" w:rsidTr="00BF0189">
        <w:tc>
          <w:tcPr>
            <w:tcW w:w="9576" w:type="dxa"/>
            <w:tcBorders>
              <w:top w:val="single" w:sz="4" w:space="0" w:color="auto"/>
              <w:left w:val="single" w:sz="4" w:space="0" w:color="auto"/>
              <w:bottom w:val="single" w:sz="4" w:space="0" w:color="auto"/>
              <w:right w:val="single" w:sz="4" w:space="0" w:color="auto"/>
            </w:tcBorders>
          </w:tcPr>
          <w:p w14:paraId="47149505" w14:textId="77777777" w:rsidR="00CB2073" w:rsidRPr="00F17411" w:rsidRDefault="00CB2073" w:rsidP="00BF0189">
            <w:pPr>
              <w:tabs>
                <w:tab w:val="left" w:pos="2897"/>
              </w:tabs>
            </w:pPr>
            <w:r w:rsidRPr="00F17411">
              <w:lastRenderedPageBreak/>
              <w:t>Use case ID:</w:t>
            </w:r>
            <w:r>
              <w:t xml:space="preserve"> USC-04                            </w:t>
            </w:r>
            <w:r w:rsidRPr="00F17411">
              <w:t>Name:</w:t>
            </w:r>
            <w:r>
              <w:t xml:space="preserve"> Accessing </w:t>
            </w:r>
            <w:r w:rsidR="0022034D">
              <w:t>Options M</w:t>
            </w:r>
            <w:r>
              <w:t>enu.</w:t>
            </w:r>
          </w:p>
          <w:p w14:paraId="7BA5B22F" w14:textId="77777777" w:rsidR="00CB2073" w:rsidRPr="00F17411" w:rsidRDefault="00CB2073" w:rsidP="00BF0189">
            <w:r w:rsidRPr="00F17411">
              <w:t>Pre-conditions:</w:t>
            </w:r>
            <w:r>
              <w:t xml:space="preserve"> The user has successfully logged into the game. </w:t>
            </w:r>
          </w:p>
          <w:p w14:paraId="1EB1BF52" w14:textId="77777777" w:rsidR="00CB2073" w:rsidRPr="00F17411" w:rsidRDefault="00CB2073" w:rsidP="00BF0189">
            <w:r w:rsidRPr="00F17411">
              <w:t>Post-conditions:</w:t>
            </w:r>
            <w:r>
              <w:t xml:space="preserve"> The user will be able to successfully view the “Options” feature of the game.</w:t>
            </w:r>
          </w:p>
          <w:p w14:paraId="24056536" w14:textId="77777777" w:rsidR="00CB2073" w:rsidRPr="00F17411" w:rsidRDefault="00CB2073" w:rsidP="00BF0189">
            <w:r w:rsidRPr="00F17411">
              <w:t>Initiated by:</w:t>
            </w:r>
            <w:r>
              <w:t xml:space="preserve"> Game Player (user).</w:t>
            </w:r>
          </w:p>
          <w:p w14:paraId="7E0899D6" w14:textId="77777777" w:rsidR="00CB2073" w:rsidRPr="00F17411" w:rsidRDefault="00CB2073" w:rsidP="00BF0189">
            <w:r w:rsidRPr="00F17411">
              <w:t>Triggering Event:</w:t>
            </w:r>
            <w:r>
              <w:t xml:space="preserve"> The player selects the “Options” menu option, includes </w:t>
            </w:r>
            <w:r w:rsidRPr="0079616E">
              <w:rPr>
                <w:b/>
                <w:i/>
              </w:rPr>
              <w:t>Game Login</w:t>
            </w:r>
            <w:r>
              <w:t xml:space="preserve"> use case. </w:t>
            </w:r>
          </w:p>
          <w:p w14:paraId="2B02A30D" w14:textId="77777777" w:rsidR="00CB2073" w:rsidRPr="00F17411" w:rsidRDefault="00CB2073" w:rsidP="00BF0189">
            <w:r w:rsidRPr="00F17411">
              <w:t>Additional Actors:</w:t>
            </w:r>
            <w:r>
              <w:t xml:space="preserve"> NA</w:t>
            </w:r>
          </w:p>
        </w:tc>
      </w:tr>
      <w:tr w:rsidR="00CB2073" w:rsidRPr="00D813ED" w14:paraId="1B24F2F8" w14:textId="77777777" w:rsidTr="00BF0189">
        <w:tc>
          <w:tcPr>
            <w:tcW w:w="9576" w:type="dxa"/>
            <w:tcBorders>
              <w:top w:val="single" w:sz="4" w:space="0" w:color="auto"/>
              <w:left w:val="single" w:sz="4" w:space="0" w:color="auto"/>
              <w:bottom w:val="single" w:sz="4" w:space="0" w:color="auto"/>
              <w:right w:val="single" w:sz="4" w:space="0" w:color="auto"/>
            </w:tcBorders>
          </w:tcPr>
          <w:p w14:paraId="726DA86F" w14:textId="77777777" w:rsidR="00CB2073" w:rsidRPr="00F17411" w:rsidRDefault="00CB2073" w:rsidP="00BF0189">
            <w:r w:rsidRPr="00F17411">
              <w:t>Sequence of Events:</w:t>
            </w:r>
          </w:p>
          <w:p w14:paraId="73E3ADAC" w14:textId="77777777" w:rsidR="00CB2073" w:rsidRPr="00E17F57" w:rsidRDefault="00CB2073" w:rsidP="00F92AD9">
            <w:pPr>
              <w:pStyle w:val="stimulus"/>
              <w:numPr>
                <w:ilvl w:val="0"/>
                <w:numId w:val="8"/>
              </w:numPr>
              <w:spacing w:line="240" w:lineRule="auto"/>
              <w:rPr>
                <w:szCs w:val="24"/>
              </w:rPr>
            </w:pPr>
            <w:r w:rsidRPr="00E17F57">
              <w:rPr>
                <w:szCs w:val="24"/>
              </w:rPr>
              <w:t>The player selects the “</w:t>
            </w:r>
            <w:r>
              <w:rPr>
                <w:szCs w:val="24"/>
              </w:rPr>
              <w:t>Options</w:t>
            </w:r>
            <w:r w:rsidRPr="00E17F57">
              <w:rPr>
                <w:szCs w:val="24"/>
              </w:rPr>
              <w:t>” menu option from the game screen.</w:t>
            </w:r>
          </w:p>
          <w:p w14:paraId="008A895D" w14:textId="77777777" w:rsidR="00CB2073" w:rsidRDefault="00CB2073" w:rsidP="00BF0189">
            <w:pPr>
              <w:pStyle w:val="response"/>
              <w:rPr>
                <w:sz w:val="24"/>
                <w:szCs w:val="24"/>
              </w:rPr>
            </w:pPr>
            <w:r>
              <w:t xml:space="preserve"> </w:t>
            </w:r>
            <w:r>
              <w:rPr>
                <w:sz w:val="24"/>
                <w:szCs w:val="24"/>
              </w:rPr>
              <w:t>The system displays the user with the option to set the game play configurations such as setting the keyboard keys, game volume or the mouse sensitivity.</w:t>
            </w:r>
          </w:p>
          <w:p w14:paraId="5DC45B39" w14:textId="77777777" w:rsidR="00CB2073" w:rsidRDefault="00CB2073" w:rsidP="00BF0189">
            <w:pPr>
              <w:pStyle w:val="response"/>
              <w:numPr>
                <w:ilvl w:val="0"/>
                <w:numId w:val="0"/>
              </w:numPr>
              <w:ind w:left="1800"/>
              <w:rPr>
                <w:sz w:val="24"/>
                <w:szCs w:val="24"/>
              </w:rPr>
            </w:pPr>
          </w:p>
          <w:p w14:paraId="50EC7A84" w14:textId="77777777" w:rsidR="00CB2073" w:rsidRPr="00D813ED" w:rsidRDefault="00CB2073" w:rsidP="00BF0189">
            <w:pPr>
              <w:pStyle w:val="response"/>
              <w:numPr>
                <w:ilvl w:val="0"/>
                <w:numId w:val="0"/>
              </w:numPr>
              <w:ind w:left="1800"/>
              <w:rPr>
                <w:sz w:val="24"/>
                <w:szCs w:val="24"/>
              </w:rPr>
            </w:pPr>
          </w:p>
        </w:tc>
      </w:tr>
      <w:tr w:rsidR="00CB2073" w:rsidRPr="00F17411" w14:paraId="0C66247D" w14:textId="77777777" w:rsidTr="00BF0189">
        <w:tc>
          <w:tcPr>
            <w:tcW w:w="9576" w:type="dxa"/>
            <w:tcBorders>
              <w:top w:val="single" w:sz="4" w:space="0" w:color="auto"/>
              <w:left w:val="single" w:sz="4" w:space="0" w:color="auto"/>
              <w:bottom w:val="single" w:sz="4" w:space="0" w:color="auto"/>
              <w:right w:val="single" w:sz="4" w:space="0" w:color="auto"/>
            </w:tcBorders>
          </w:tcPr>
          <w:p w14:paraId="7389E5D6" w14:textId="77777777" w:rsidR="00CB2073" w:rsidRDefault="00CB2073" w:rsidP="00BF0189">
            <w:r w:rsidRPr="00F17411">
              <w:t xml:space="preserve">Alternatives: </w:t>
            </w:r>
            <w:r w:rsidR="0086541B">
              <w:t>NA</w:t>
            </w:r>
          </w:p>
          <w:p w14:paraId="0C434977" w14:textId="77777777" w:rsidR="00CB2073" w:rsidRPr="00F17411" w:rsidRDefault="00CB2073" w:rsidP="00BF0189">
            <w:r w:rsidRPr="00F17411">
              <w:t xml:space="preserve">Exceptions: </w:t>
            </w:r>
            <w:r w:rsidR="0086541B">
              <w:t xml:space="preserve">The system will not enable the user to view the “Options” menu as a guest i.e. without logging into the game.  </w:t>
            </w:r>
          </w:p>
        </w:tc>
      </w:tr>
    </w:tbl>
    <w:p w14:paraId="4592831C" w14:textId="77777777" w:rsidR="00CB2073" w:rsidRDefault="00CB2073" w:rsidP="00CB2073"/>
    <w:p w14:paraId="20BCAFC0" w14:textId="77777777" w:rsidR="00CB2073" w:rsidRDefault="00CB2073" w:rsidP="00CB2073"/>
    <w:p w14:paraId="01AF25C8" w14:textId="77777777" w:rsidR="00CB2073" w:rsidRDefault="00CB2073" w:rsidP="00CB2073"/>
    <w:p w14:paraId="374912A5" w14:textId="77777777" w:rsidR="00CB2073" w:rsidRDefault="00CB2073" w:rsidP="00CB2073"/>
    <w:p w14:paraId="095D0523" w14:textId="77777777" w:rsidR="00CB2073" w:rsidRDefault="00CB2073" w:rsidP="00CB2073"/>
    <w:p w14:paraId="509AB4E1" w14:textId="77777777" w:rsidR="00CB2073" w:rsidRDefault="00CB2073" w:rsidP="00CB2073"/>
    <w:p w14:paraId="5A19F92C" w14:textId="77777777" w:rsidR="00CB2073" w:rsidRDefault="00CB2073" w:rsidP="00CB2073"/>
    <w:p w14:paraId="3178FA3B" w14:textId="77777777" w:rsidR="00CB2073" w:rsidRDefault="00CB2073" w:rsidP="00CB2073"/>
    <w:p w14:paraId="09247CD5" w14:textId="77777777" w:rsidR="00CB2073" w:rsidRDefault="00CB2073" w:rsidP="00CB2073"/>
    <w:p w14:paraId="57D5B139" w14:textId="77777777" w:rsidR="00CB2073" w:rsidRDefault="00CB2073" w:rsidP="00CB2073"/>
    <w:p w14:paraId="3BFCBA3D" w14:textId="77777777" w:rsidR="00CB2073" w:rsidRDefault="00CB2073" w:rsidP="00CB2073"/>
    <w:tbl>
      <w:tblPr>
        <w:tblStyle w:val="TableGrid"/>
        <w:tblW w:w="0" w:type="auto"/>
        <w:tblLook w:val="04A0" w:firstRow="1" w:lastRow="0" w:firstColumn="1" w:lastColumn="0" w:noHBand="0" w:noVBand="1"/>
      </w:tblPr>
      <w:tblGrid>
        <w:gridCol w:w="9576"/>
      </w:tblGrid>
      <w:tr w:rsidR="00CB2073" w:rsidRPr="00F17411" w14:paraId="758F4CF8" w14:textId="77777777" w:rsidTr="00BF0189">
        <w:tc>
          <w:tcPr>
            <w:tcW w:w="9576" w:type="dxa"/>
            <w:tcBorders>
              <w:top w:val="single" w:sz="4" w:space="0" w:color="auto"/>
              <w:left w:val="single" w:sz="4" w:space="0" w:color="auto"/>
              <w:bottom w:val="single" w:sz="4" w:space="0" w:color="auto"/>
              <w:right w:val="single" w:sz="4" w:space="0" w:color="auto"/>
            </w:tcBorders>
          </w:tcPr>
          <w:p w14:paraId="69818A87" w14:textId="77777777" w:rsidR="00CB2073" w:rsidRPr="00F17411" w:rsidRDefault="00CB2073" w:rsidP="00BF0189">
            <w:pPr>
              <w:tabs>
                <w:tab w:val="left" w:pos="2897"/>
              </w:tabs>
            </w:pPr>
            <w:r w:rsidRPr="00F17411">
              <w:lastRenderedPageBreak/>
              <w:t>Use case ID:</w:t>
            </w:r>
            <w:r>
              <w:t xml:space="preserve"> USC-05                            </w:t>
            </w:r>
            <w:r w:rsidRPr="00F17411">
              <w:t>Name:</w:t>
            </w:r>
            <w:r>
              <w:t xml:space="preserve"> Set Game Configurations</w:t>
            </w:r>
          </w:p>
          <w:p w14:paraId="29AC4B1D" w14:textId="77777777" w:rsidR="00CB2073" w:rsidRPr="00F17411" w:rsidRDefault="00CB2073" w:rsidP="00BF0189">
            <w:r w:rsidRPr="00F17411">
              <w:t>Pre-conditions:</w:t>
            </w:r>
            <w:r>
              <w:t xml:space="preserve"> The user has successfully logged into the game. </w:t>
            </w:r>
          </w:p>
          <w:p w14:paraId="51CA6ADB" w14:textId="77777777" w:rsidR="00CB2073" w:rsidRPr="00F17411" w:rsidRDefault="00CB2073" w:rsidP="00BF0189">
            <w:r w:rsidRPr="00F17411">
              <w:t>Post-conditions:</w:t>
            </w:r>
            <w:r>
              <w:t xml:space="preserve"> The user will be able to successfully set the game configurations required for gameplay.</w:t>
            </w:r>
          </w:p>
          <w:p w14:paraId="5D722CCC" w14:textId="77777777" w:rsidR="00CB2073" w:rsidRPr="00F17411" w:rsidRDefault="00CB2073" w:rsidP="00BF0189">
            <w:r w:rsidRPr="00F17411">
              <w:t>Initiated by:</w:t>
            </w:r>
            <w:r>
              <w:t xml:space="preserve"> Game Player (user).</w:t>
            </w:r>
          </w:p>
          <w:p w14:paraId="002D74C4" w14:textId="77777777" w:rsidR="00CB2073" w:rsidRPr="00F17411" w:rsidRDefault="00CB2073" w:rsidP="00BF0189">
            <w:r w:rsidRPr="00F17411">
              <w:t>Triggering Event:</w:t>
            </w:r>
            <w:r>
              <w:t xml:space="preserve"> The player selects the “Start Game” option after filling out his u</w:t>
            </w:r>
            <w:r w:rsidR="009519FB">
              <w:t>sername.</w:t>
            </w:r>
          </w:p>
          <w:p w14:paraId="6AE530D5" w14:textId="77777777" w:rsidR="00CB2073" w:rsidRPr="00F17411" w:rsidRDefault="00CB2073" w:rsidP="00B95568">
            <w:r w:rsidRPr="00F17411">
              <w:t>Additional Actors:</w:t>
            </w:r>
            <w:r>
              <w:t xml:space="preserve"> </w:t>
            </w:r>
            <w:r w:rsidR="00B95568">
              <w:t>NA</w:t>
            </w:r>
          </w:p>
        </w:tc>
      </w:tr>
      <w:tr w:rsidR="00CB2073" w:rsidRPr="00D813ED" w14:paraId="6C597BF1" w14:textId="77777777" w:rsidTr="00BF0189">
        <w:tc>
          <w:tcPr>
            <w:tcW w:w="9576" w:type="dxa"/>
            <w:tcBorders>
              <w:top w:val="single" w:sz="4" w:space="0" w:color="auto"/>
              <w:left w:val="single" w:sz="4" w:space="0" w:color="auto"/>
              <w:bottom w:val="single" w:sz="4" w:space="0" w:color="auto"/>
              <w:right w:val="single" w:sz="4" w:space="0" w:color="auto"/>
            </w:tcBorders>
          </w:tcPr>
          <w:p w14:paraId="1588BC69" w14:textId="77777777" w:rsidR="00CB2073" w:rsidRPr="00F17411" w:rsidRDefault="00CB2073" w:rsidP="00BF0189">
            <w:r w:rsidRPr="00F17411">
              <w:t>Sequence of Events:</w:t>
            </w:r>
          </w:p>
          <w:p w14:paraId="39B0B46E" w14:textId="77777777" w:rsidR="00CB2073" w:rsidRPr="00E30477" w:rsidRDefault="00CB2073" w:rsidP="00F92AD9">
            <w:pPr>
              <w:pStyle w:val="stimulus"/>
              <w:numPr>
                <w:ilvl w:val="0"/>
                <w:numId w:val="9"/>
              </w:numPr>
              <w:spacing w:line="240" w:lineRule="auto"/>
              <w:rPr>
                <w:szCs w:val="24"/>
              </w:rPr>
            </w:pPr>
            <w:r>
              <w:rPr>
                <w:szCs w:val="24"/>
              </w:rPr>
              <w:t>The player selects the “Start Game” option on after filling out his username.</w:t>
            </w:r>
          </w:p>
          <w:p w14:paraId="4B06A0D9" w14:textId="77777777" w:rsidR="00CB2073" w:rsidRDefault="00CB2073" w:rsidP="00BF0189">
            <w:pPr>
              <w:pStyle w:val="response"/>
              <w:rPr>
                <w:sz w:val="24"/>
                <w:szCs w:val="24"/>
              </w:rPr>
            </w:pPr>
            <w:r>
              <w:t xml:space="preserve"> </w:t>
            </w:r>
            <w:r w:rsidRPr="0073030C">
              <w:rPr>
                <w:sz w:val="24"/>
                <w:szCs w:val="24"/>
              </w:rPr>
              <w:t xml:space="preserve">The system gives the user the option to  customize the game with options such as population, difficulty level(Easy, </w:t>
            </w:r>
            <w:r>
              <w:rPr>
                <w:sz w:val="24"/>
                <w:szCs w:val="24"/>
              </w:rPr>
              <w:t>Moderate, Hard), map style</w:t>
            </w:r>
            <w:r w:rsidRPr="0073030C">
              <w:rPr>
                <w:sz w:val="24"/>
                <w:szCs w:val="24"/>
              </w:rPr>
              <w:t>, starting age, civilization(Britons, Mongols, Goths, Persians), resources(Gold, Food, Stone),record game, building materials and player skill level.</w:t>
            </w:r>
          </w:p>
          <w:p w14:paraId="58558A35" w14:textId="77777777" w:rsidR="00CB2073" w:rsidRDefault="00CB2073" w:rsidP="00CB2073">
            <w:pPr>
              <w:pStyle w:val="stimulus"/>
              <w:spacing w:line="240" w:lineRule="auto"/>
            </w:pPr>
            <w:r>
              <w:t>The user sets the required game configurations and clicks on “Continue”.</w:t>
            </w:r>
          </w:p>
          <w:p w14:paraId="64A40A3D" w14:textId="77777777" w:rsidR="00CB2073" w:rsidRPr="00A92D46" w:rsidRDefault="00CB2073" w:rsidP="00BF0189">
            <w:pPr>
              <w:pStyle w:val="response"/>
            </w:pPr>
            <w:r>
              <w:t>The system records the game configuration and loads the game for the player.</w:t>
            </w:r>
          </w:p>
          <w:p w14:paraId="0429B116" w14:textId="77777777" w:rsidR="00CB2073" w:rsidRDefault="00CB2073" w:rsidP="00BF0189">
            <w:pPr>
              <w:pStyle w:val="response"/>
              <w:numPr>
                <w:ilvl w:val="0"/>
                <w:numId w:val="0"/>
              </w:numPr>
              <w:ind w:left="1800"/>
              <w:rPr>
                <w:sz w:val="24"/>
                <w:szCs w:val="24"/>
              </w:rPr>
            </w:pPr>
          </w:p>
          <w:p w14:paraId="4E7B542F" w14:textId="77777777" w:rsidR="00CB2073" w:rsidRPr="00D813ED" w:rsidRDefault="00CB2073" w:rsidP="00BF0189">
            <w:pPr>
              <w:pStyle w:val="response"/>
              <w:numPr>
                <w:ilvl w:val="0"/>
                <w:numId w:val="0"/>
              </w:numPr>
              <w:ind w:left="1800"/>
              <w:rPr>
                <w:sz w:val="24"/>
                <w:szCs w:val="24"/>
              </w:rPr>
            </w:pPr>
          </w:p>
        </w:tc>
      </w:tr>
      <w:tr w:rsidR="00CB2073" w:rsidRPr="00F17411" w14:paraId="0478ABAD" w14:textId="77777777" w:rsidTr="00BF0189">
        <w:tc>
          <w:tcPr>
            <w:tcW w:w="9576" w:type="dxa"/>
            <w:tcBorders>
              <w:top w:val="single" w:sz="4" w:space="0" w:color="auto"/>
              <w:left w:val="single" w:sz="4" w:space="0" w:color="auto"/>
              <w:bottom w:val="single" w:sz="4" w:space="0" w:color="auto"/>
              <w:right w:val="single" w:sz="4" w:space="0" w:color="auto"/>
            </w:tcBorders>
          </w:tcPr>
          <w:p w14:paraId="3FF4C9D5" w14:textId="77777777" w:rsidR="00CB2073" w:rsidRDefault="00FE6382" w:rsidP="00BF0189">
            <w:r>
              <w:t xml:space="preserve">Alternatives: </w:t>
            </w:r>
            <w:r w:rsidR="00CB2073">
              <w:t>The user may continue his existing saved game in which case the game will load with the player’s previously selected configurations which the user can edit.</w:t>
            </w:r>
          </w:p>
          <w:p w14:paraId="2CEFBED5" w14:textId="77777777" w:rsidR="00CB2073" w:rsidRPr="00F17411" w:rsidRDefault="00CB2073" w:rsidP="000E7192">
            <w:r w:rsidRPr="00F17411">
              <w:t xml:space="preserve">Exceptions: </w:t>
            </w:r>
            <w:r>
              <w:t xml:space="preserve">The game </w:t>
            </w:r>
            <w:r w:rsidR="000E7192">
              <w:t>will</w:t>
            </w:r>
            <w:r>
              <w:t xml:space="preserve"> not allow the user to login into the game if the player has more than one instance of same game open on the same system with the same username.</w:t>
            </w:r>
          </w:p>
        </w:tc>
      </w:tr>
    </w:tbl>
    <w:p w14:paraId="245ECB77" w14:textId="77777777" w:rsidR="00CB2073" w:rsidRDefault="00CB2073" w:rsidP="00CB2073"/>
    <w:p w14:paraId="63B04FDF" w14:textId="77777777" w:rsidR="00CB2073" w:rsidRDefault="00CB2073" w:rsidP="00CB2073"/>
    <w:p w14:paraId="7DF50E53" w14:textId="77777777" w:rsidR="00CB2073" w:rsidRDefault="00CB2073" w:rsidP="00CB2073"/>
    <w:p w14:paraId="3D339112" w14:textId="77777777" w:rsidR="00CB2073" w:rsidRDefault="00CB2073" w:rsidP="00CB2073"/>
    <w:p w14:paraId="7E513062" w14:textId="77777777" w:rsidR="00CB2073" w:rsidRDefault="00CB2073" w:rsidP="00CB2073"/>
    <w:p w14:paraId="0BBA1F6F" w14:textId="77777777" w:rsidR="00CA335E" w:rsidRDefault="00CA335E" w:rsidP="00CB2073"/>
    <w:p w14:paraId="7E54944D" w14:textId="77777777" w:rsidR="00CB2073" w:rsidRDefault="00CB2073" w:rsidP="00CB2073"/>
    <w:p w14:paraId="0DCA49E8" w14:textId="77777777" w:rsidR="00CB2073" w:rsidRDefault="00CB2073" w:rsidP="00CB2073"/>
    <w:tbl>
      <w:tblPr>
        <w:tblStyle w:val="TableGrid"/>
        <w:tblW w:w="0" w:type="auto"/>
        <w:tblLook w:val="04A0" w:firstRow="1" w:lastRow="0" w:firstColumn="1" w:lastColumn="0" w:noHBand="0" w:noVBand="1"/>
      </w:tblPr>
      <w:tblGrid>
        <w:gridCol w:w="9576"/>
      </w:tblGrid>
      <w:tr w:rsidR="00CB2073" w:rsidRPr="00F17411" w14:paraId="74D479C9" w14:textId="77777777" w:rsidTr="00BF0189">
        <w:tc>
          <w:tcPr>
            <w:tcW w:w="9576" w:type="dxa"/>
            <w:tcBorders>
              <w:top w:val="single" w:sz="4" w:space="0" w:color="auto"/>
              <w:left w:val="single" w:sz="4" w:space="0" w:color="auto"/>
              <w:bottom w:val="single" w:sz="4" w:space="0" w:color="auto"/>
              <w:right w:val="single" w:sz="4" w:space="0" w:color="auto"/>
            </w:tcBorders>
          </w:tcPr>
          <w:p w14:paraId="24820D8B" w14:textId="77777777" w:rsidR="00CB2073" w:rsidRPr="00F17411" w:rsidRDefault="00CB2073" w:rsidP="00BF0189">
            <w:pPr>
              <w:tabs>
                <w:tab w:val="left" w:pos="2897"/>
              </w:tabs>
            </w:pPr>
            <w:r w:rsidRPr="00F17411">
              <w:lastRenderedPageBreak/>
              <w:t>Use case ID:</w:t>
            </w:r>
            <w:r>
              <w:t xml:space="preserve"> USC-06                            </w:t>
            </w:r>
            <w:r w:rsidRPr="00F17411">
              <w:t>Name:</w:t>
            </w:r>
            <w:r>
              <w:t xml:space="preserve"> Start a Single Player Game</w:t>
            </w:r>
          </w:p>
          <w:p w14:paraId="2C4E532E" w14:textId="77777777" w:rsidR="00CB2073" w:rsidRPr="00F17411" w:rsidRDefault="00CB2073" w:rsidP="00BF0189">
            <w:r w:rsidRPr="00F17411">
              <w:t>Pre-conditions:</w:t>
            </w:r>
            <w:r>
              <w:t xml:space="preserve"> The user has successfully logged into the game. </w:t>
            </w:r>
          </w:p>
          <w:p w14:paraId="53D9E2B4" w14:textId="77777777" w:rsidR="00CB2073" w:rsidRDefault="00CB2073" w:rsidP="00BF0189">
            <w:r w:rsidRPr="00F17411">
              <w:t>Post-conditions:</w:t>
            </w:r>
            <w:r>
              <w:t xml:space="preserve"> The user will be able to successfully start a single player game.</w:t>
            </w:r>
          </w:p>
          <w:p w14:paraId="68DAE8CF" w14:textId="77777777" w:rsidR="00CB2073" w:rsidRPr="00F17411" w:rsidRDefault="00CB2073" w:rsidP="00BF0189">
            <w:r w:rsidRPr="00F17411">
              <w:t>Initiated by:</w:t>
            </w:r>
            <w:r>
              <w:t xml:space="preserve"> Game Player (user).</w:t>
            </w:r>
          </w:p>
          <w:p w14:paraId="312229BD" w14:textId="77777777" w:rsidR="00CB2073" w:rsidRPr="00F17411" w:rsidRDefault="00CB2073" w:rsidP="00BF0189">
            <w:r w:rsidRPr="00F17411">
              <w:t>Triggering Event:</w:t>
            </w:r>
            <w:r>
              <w:t xml:space="preserve"> The player selects the “Start Game” option </w:t>
            </w:r>
            <w:r w:rsidR="00CA335E">
              <w:t>after filling out his username.</w:t>
            </w:r>
          </w:p>
          <w:p w14:paraId="06A7F7A7" w14:textId="77777777" w:rsidR="00CB2073" w:rsidRPr="00F17411" w:rsidRDefault="00CB2073" w:rsidP="00BF0189">
            <w:r w:rsidRPr="00F17411">
              <w:t>Additional Actors:</w:t>
            </w:r>
            <w:r>
              <w:t xml:space="preserve"> NA</w:t>
            </w:r>
          </w:p>
        </w:tc>
      </w:tr>
      <w:tr w:rsidR="00CB2073" w:rsidRPr="00D813ED" w14:paraId="18FDC876" w14:textId="77777777" w:rsidTr="00BF0189">
        <w:tc>
          <w:tcPr>
            <w:tcW w:w="9576" w:type="dxa"/>
            <w:tcBorders>
              <w:top w:val="single" w:sz="4" w:space="0" w:color="auto"/>
              <w:left w:val="single" w:sz="4" w:space="0" w:color="auto"/>
              <w:bottom w:val="single" w:sz="4" w:space="0" w:color="auto"/>
              <w:right w:val="single" w:sz="4" w:space="0" w:color="auto"/>
            </w:tcBorders>
          </w:tcPr>
          <w:p w14:paraId="16511619" w14:textId="77777777" w:rsidR="00CB2073" w:rsidRPr="00F17411" w:rsidRDefault="00CB2073" w:rsidP="00BF0189">
            <w:r w:rsidRPr="00F17411">
              <w:t>Sequence of Events:</w:t>
            </w:r>
          </w:p>
          <w:p w14:paraId="3FC97D25" w14:textId="77777777" w:rsidR="00CB2073" w:rsidRPr="00CD27E7" w:rsidRDefault="00CB2073" w:rsidP="00F92AD9">
            <w:pPr>
              <w:pStyle w:val="stimulus"/>
              <w:numPr>
                <w:ilvl w:val="0"/>
                <w:numId w:val="10"/>
              </w:numPr>
              <w:spacing w:line="240" w:lineRule="auto"/>
              <w:rPr>
                <w:szCs w:val="24"/>
              </w:rPr>
            </w:pPr>
            <w:r>
              <w:rPr>
                <w:szCs w:val="24"/>
              </w:rPr>
              <w:t>The user selects the “Start Game” option after filling out his username and decides to play a new game.</w:t>
            </w:r>
          </w:p>
          <w:p w14:paraId="2FD2D9E5" w14:textId="77777777" w:rsidR="00CB2073" w:rsidRDefault="00CB2073" w:rsidP="00BF0189">
            <w:pPr>
              <w:pStyle w:val="response"/>
              <w:rPr>
                <w:sz w:val="24"/>
                <w:szCs w:val="24"/>
              </w:rPr>
            </w:pPr>
            <w:r>
              <w:t xml:space="preserve"> </w:t>
            </w:r>
            <w:r>
              <w:rPr>
                <w:sz w:val="24"/>
                <w:szCs w:val="24"/>
              </w:rPr>
              <w:t>The system loads the game configuration screen wherein the user can select to play in “Single Player” mode against the game AI.</w:t>
            </w:r>
          </w:p>
          <w:p w14:paraId="46FDFDC8" w14:textId="77777777" w:rsidR="00CB2073" w:rsidRPr="00D813ED" w:rsidRDefault="00CB2073" w:rsidP="00BF0189">
            <w:pPr>
              <w:pStyle w:val="response"/>
              <w:numPr>
                <w:ilvl w:val="0"/>
                <w:numId w:val="0"/>
              </w:numPr>
              <w:ind w:left="1800"/>
              <w:rPr>
                <w:sz w:val="24"/>
                <w:szCs w:val="24"/>
              </w:rPr>
            </w:pPr>
          </w:p>
        </w:tc>
      </w:tr>
      <w:tr w:rsidR="00CB2073" w:rsidRPr="00F17411" w14:paraId="45DC5029" w14:textId="77777777" w:rsidTr="00BF0189">
        <w:tc>
          <w:tcPr>
            <w:tcW w:w="9576" w:type="dxa"/>
            <w:tcBorders>
              <w:top w:val="single" w:sz="4" w:space="0" w:color="auto"/>
              <w:left w:val="single" w:sz="4" w:space="0" w:color="auto"/>
              <w:bottom w:val="single" w:sz="4" w:space="0" w:color="auto"/>
              <w:right w:val="single" w:sz="4" w:space="0" w:color="auto"/>
            </w:tcBorders>
          </w:tcPr>
          <w:p w14:paraId="5B00126F" w14:textId="77777777" w:rsidR="002370D0" w:rsidRDefault="00CB2073" w:rsidP="002370D0">
            <w:r w:rsidRPr="00F17411">
              <w:t xml:space="preserve">Alternatives: </w:t>
            </w:r>
            <w:r>
              <w:t>The user may continue his existing saved game in which case the game will load with the player’s previously selected configu</w:t>
            </w:r>
            <w:r w:rsidR="00DD5517">
              <w:t>rations which the user can edit</w:t>
            </w:r>
            <w:r w:rsidR="002370D0">
              <w:t>.</w:t>
            </w:r>
          </w:p>
          <w:p w14:paraId="2CD015AD" w14:textId="77777777" w:rsidR="00CB2073" w:rsidRPr="00F17411" w:rsidRDefault="00CB2073" w:rsidP="006D72D3">
            <w:r w:rsidRPr="00F17411">
              <w:t xml:space="preserve">Exceptions: </w:t>
            </w:r>
            <w:r w:rsidR="00426E44">
              <w:t xml:space="preserve">The </w:t>
            </w:r>
            <w:r w:rsidR="006D72D3">
              <w:t xml:space="preserve">system will not allow the </w:t>
            </w:r>
            <w:r w:rsidR="00426E44">
              <w:t xml:space="preserve">user to convert a previously started single </w:t>
            </w:r>
            <w:r w:rsidR="00BE3000">
              <w:t>p</w:t>
            </w:r>
            <w:r w:rsidR="00426E44">
              <w:t>layer game into a multiplayer game.</w:t>
            </w:r>
          </w:p>
        </w:tc>
      </w:tr>
    </w:tbl>
    <w:p w14:paraId="2FFC0538" w14:textId="77777777" w:rsidR="00CB2073" w:rsidRDefault="00CB2073" w:rsidP="00CB2073"/>
    <w:p w14:paraId="72610464" w14:textId="77777777" w:rsidR="00CB2073" w:rsidRDefault="00CB2073" w:rsidP="00CB2073"/>
    <w:p w14:paraId="0EF2625F" w14:textId="77777777" w:rsidR="00CB2073" w:rsidRDefault="00CB2073" w:rsidP="00CB2073"/>
    <w:p w14:paraId="03B49BAD" w14:textId="77777777" w:rsidR="00CB2073" w:rsidRDefault="00CB2073" w:rsidP="00CB2073"/>
    <w:p w14:paraId="42C4E210" w14:textId="77777777" w:rsidR="00CB2073" w:rsidRDefault="00CB2073" w:rsidP="00CB2073"/>
    <w:p w14:paraId="16214BB8" w14:textId="77777777" w:rsidR="00CB2073" w:rsidRDefault="00CB2073" w:rsidP="00CB2073"/>
    <w:p w14:paraId="16628566" w14:textId="77777777" w:rsidR="00CB2073" w:rsidRDefault="00CB2073" w:rsidP="00CB2073"/>
    <w:p w14:paraId="5CA44C55" w14:textId="77777777" w:rsidR="00CB2073" w:rsidRDefault="00CB2073" w:rsidP="00CB2073"/>
    <w:p w14:paraId="26112E26" w14:textId="77777777" w:rsidR="00CB2073" w:rsidRDefault="00CB2073" w:rsidP="00CB2073"/>
    <w:p w14:paraId="7C243667" w14:textId="77777777" w:rsidR="00CB2073" w:rsidRDefault="00CB2073" w:rsidP="00CB2073"/>
    <w:p w14:paraId="1447FC04" w14:textId="77777777" w:rsidR="00CB2073" w:rsidRDefault="00CB2073" w:rsidP="00CB2073"/>
    <w:tbl>
      <w:tblPr>
        <w:tblStyle w:val="TableGrid"/>
        <w:tblW w:w="0" w:type="auto"/>
        <w:tblLook w:val="04A0" w:firstRow="1" w:lastRow="0" w:firstColumn="1" w:lastColumn="0" w:noHBand="0" w:noVBand="1"/>
      </w:tblPr>
      <w:tblGrid>
        <w:gridCol w:w="9576"/>
      </w:tblGrid>
      <w:tr w:rsidR="00CB2073" w:rsidRPr="00F17411" w14:paraId="227606BA" w14:textId="77777777" w:rsidTr="00BF0189">
        <w:tc>
          <w:tcPr>
            <w:tcW w:w="9576" w:type="dxa"/>
            <w:tcBorders>
              <w:top w:val="single" w:sz="4" w:space="0" w:color="auto"/>
              <w:left w:val="single" w:sz="4" w:space="0" w:color="auto"/>
              <w:bottom w:val="single" w:sz="4" w:space="0" w:color="auto"/>
              <w:right w:val="single" w:sz="4" w:space="0" w:color="auto"/>
            </w:tcBorders>
          </w:tcPr>
          <w:p w14:paraId="289BDCD4" w14:textId="77777777" w:rsidR="00CB2073" w:rsidRPr="00F17411" w:rsidRDefault="00CB2073" w:rsidP="00BF0189">
            <w:pPr>
              <w:tabs>
                <w:tab w:val="left" w:pos="2897"/>
              </w:tabs>
            </w:pPr>
            <w:r w:rsidRPr="00F17411">
              <w:lastRenderedPageBreak/>
              <w:t>Use case ID:</w:t>
            </w:r>
            <w:r>
              <w:t xml:space="preserve"> USC-07                            </w:t>
            </w:r>
            <w:r w:rsidRPr="00F17411">
              <w:t>Name:</w:t>
            </w:r>
            <w:r>
              <w:t xml:space="preserve"> Start a Multiple Player Game</w:t>
            </w:r>
          </w:p>
          <w:p w14:paraId="7E736D68" w14:textId="77777777" w:rsidR="00CB2073" w:rsidRPr="00F17411" w:rsidRDefault="00CB2073" w:rsidP="00BF0189">
            <w:r w:rsidRPr="00F17411">
              <w:t>Pre-conditions:</w:t>
            </w:r>
            <w:r>
              <w:t xml:space="preserve"> The user has successfully logged into the game. </w:t>
            </w:r>
          </w:p>
          <w:p w14:paraId="2D39180F" w14:textId="77777777" w:rsidR="00CB2073" w:rsidRDefault="00CB2073" w:rsidP="00BF0189">
            <w:r w:rsidRPr="00F17411">
              <w:t>Post-conditions:</w:t>
            </w:r>
            <w:r>
              <w:t xml:space="preserve"> The user will be able to successfully start a single player game.</w:t>
            </w:r>
          </w:p>
          <w:p w14:paraId="025CB2DF" w14:textId="77777777" w:rsidR="00CB2073" w:rsidRPr="00F17411" w:rsidRDefault="00CB2073" w:rsidP="00BF0189">
            <w:r w:rsidRPr="00F17411">
              <w:t>Initiated by:</w:t>
            </w:r>
            <w:r>
              <w:t xml:space="preserve"> Game Player (user).</w:t>
            </w:r>
          </w:p>
          <w:p w14:paraId="3946CA10" w14:textId="77777777" w:rsidR="00CB2073" w:rsidRPr="00F17411" w:rsidRDefault="00CB2073" w:rsidP="00BF0189">
            <w:r w:rsidRPr="00F17411">
              <w:t>Triggering Event:</w:t>
            </w:r>
            <w:r>
              <w:t xml:space="preserve"> The player selects the “Start Game” option </w:t>
            </w:r>
            <w:r w:rsidR="000C0E44">
              <w:t>after filling out his username.</w:t>
            </w:r>
          </w:p>
          <w:p w14:paraId="6BC2925E" w14:textId="77777777" w:rsidR="00CB2073" w:rsidRPr="00F17411" w:rsidRDefault="00CB2073" w:rsidP="00BF0189">
            <w:r w:rsidRPr="00F17411">
              <w:t>Additional Actors:</w:t>
            </w:r>
            <w:r>
              <w:t xml:space="preserve"> NA</w:t>
            </w:r>
          </w:p>
        </w:tc>
      </w:tr>
      <w:tr w:rsidR="00CB2073" w:rsidRPr="00D813ED" w14:paraId="29A975B1" w14:textId="77777777" w:rsidTr="00BF0189">
        <w:tc>
          <w:tcPr>
            <w:tcW w:w="9576" w:type="dxa"/>
            <w:tcBorders>
              <w:top w:val="single" w:sz="4" w:space="0" w:color="auto"/>
              <w:left w:val="single" w:sz="4" w:space="0" w:color="auto"/>
              <w:bottom w:val="single" w:sz="4" w:space="0" w:color="auto"/>
              <w:right w:val="single" w:sz="4" w:space="0" w:color="auto"/>
            </w:tcBorders>
          </w:tcPr>
          <w:p w14:paraId="24ECDAAC" w14:textId="77777777" w:rsidR="00CB2073" w:rsidRPr="00F17411" w:rsidRDefault="00CB2073" w:rsidP="00BF0189">
            <w:r w:rsidRPr="00F17411">
              <w:t>Sequence of Events:</w:t>
            </w:r>
          </w:p>
          <w:p w14:paraId="2D8DCECE" w14:textId="77777777" w:rsidR="00CB2073" w:rsidRPr="00C431D3" w:rsidRDefault="00CB2073" w:rsidP="00BF0189">
            <w:pPr>
              <w:pStyle w:val="stimulus"/>
              <w:numPr>
                <w:ilvl w:val="0"/>
                <w:numId w:val="0"/>
              </w:numPr>
              <w:ind w:left="720"/>
              <w:rPr>
                <w:szCs w:val="24"/>
              </w:rPr>
            </w:pPr>
            <w:r>
              <w:rPr>
                <w:szCs w:val="24"/>
              </w:rPr>
              <w:t>1. The user selects the “Start Game” option after filling out his username and decides to play a new game.</w:t>
            </w:r>
          </w:p>
          <w:p w14:paraId="344371E7" w14:textId="77777777" w:rsidR="00CB2073" w:rsidRPr="00C431D3" w:rsidRDefault="007E03DA" w:rsidP="00A86B7B">
            <w:pPr>
              <w:pStyle w:val="Level2Text"/>
            </w:pPr>
            <w:r>
              <w:t xml:space="preserve">  2.</w:t>
            </w:r>
            <w:r w:rsidR="00CB2073">
              <w:t xml:space="preserve"> </w:t>
            </w:r>
            <w:r w:rsidR="00CB2073" w:rsidRPr="00C431D3">
              <w:t xml:space="preserve">The system loads the game configuration screen wherein the user can select to </w:t>
            </w:r>
            <w:r w:rsidR="00E226A0">
              <w:t xml:space="preserve">   </w:t>
            </w:r>
            <w:r w:rsidR="00CB2073" w:rsidRPr="00C431D3">
              <w:t>play in “</w:t>
            </w:r>
            <w:r w:rsidR="00CB2073">
              <w:t>Multiplayer</w:t>
            </w:r>
            <w:r w:rsidR="00CB2073" w:rsidRPr="00C431D3">
              <w:t>”</w:t>
            </w:r>
            <w:r w:rsidR="00CB2073">
              <w:t xml:space="preserve"> mode and select his opponents from the list of available opponents.</w:t>
            </w:r>
          </w:p>
          <w:p w14:paraId="1A75862F" w14:textId="77777777" w:rsidR="00CB2073" w:rsidRPr="00D813ED" w:rsidRDefault="00CB2073" w:rsidP="00BF0189">
            <w:pPr>
              <w:pStyle w:val="response"/>
              <w:numPr>
                <w:ilvl w:val="0"/>
                <w:numId w:val="0"/>
              </w:numPr>
              <w:ind w:left="1800"/>
              <w:rPr>
                <w:sz w:val="24"/>
                <w:szCs w:val="24"/>
              </w:rPr>
            </w:pPr>
          </w:p>
        </w:tc>
      </w:tr>
      <w:tr w:rsidR="00CB2073" w:rsidRPr="00F17411" w14:paraId="29DFBB18" w14:textId="77777777" w:rsidTr="00BF0189">
        <w:tc>
          <w:tcPr>
            <w:tcW w:w="9576" w:type="dxa"/>
            <w:tcBorders>
              <w:top w:val="single" w:sz="4" w:space="0" w:color="auto"/>
              <w:left w:val="single" w:sz="4" w:space="0" w:color="auto"/>
              <w:bottom w:val="single" w:sz="4" w:space="0" w:color="auto"/>
              <w:right w:val="single" w:sz="4" w:space="0" w:color="auto"/>
            </w:tcBorders>
          </w:tcPr>
          <w:p w14:paraId="6514DF1D" w14:textId="77777777" w:rsidR="00CB2073" w:rsidRDefault="00CB2073" w:rsidP="00BF0189">
            <w:r w:rsidRPr="00F17411">
              <w:t xml:space="preserve">Alternatives: </w:t>
            </w:r>
            <w:r>
              <w:t>The user may continue his existing saved game in which case the game will load with the player’s previously selected configurations which the user can edit.</w:t>
            </w:r>
          </w:p>
          <w:p w14:paraId="6CC0573D" w14:textId="77777777" w:rsidR="00CB2073" w:rsidRPr="00F17411" w:rsidRDefault="00CB2073" w:rsidP="00BD2566">
            <w:r w:rsidRPr="00F17411">
              <w:t xml:space="preserve">Exceptions: </w:t>
            </w:r>
            <w:r>
              <w:t xml:space="preserve">The </w:t>
            </w:r>
            <w:r w:rsidR="00BD2566">
              <w:t xml:space="preserve">system will not allow the </w:t>
            </w:r>
            <w:r>
              <w:t xml:space="preserve">user to convert a previously started single </w:t>
            </w:r>
            <w:r w:rsidR="002C6B3A">
              <w:t>p</w:t>
            </w:r>
            <w:r>
              <w:t>layer game into a multiplayer game.</w:t>
            </w:r>
          </w:p>
        </w:tc>
      </w:tr>
    </w:tbl>
    <w:p w14:paraId="07194BFB" w14:textId="77777777" w:rsidR="00CB2073" w:rsidRDefault="00CB2073" w:rsidP="00CB2073"/>
    <w:p w14:paraId="7084A1DD" w14:textId="77777777" w:rsidR="00CB2073" w:rsidRDefault="00CB2073" w:rsidP="00CB2073"/>
    <w:p w14:paraId="2B4298A4" w14:textId="77777777" w:rsidR="00CB2073" w:rsidRDefault="00CB2073" w:rsidP="00CB2073"/>
    <w:p w14:paraId="34E6A113" w14:textId="77777777" w:rsidR="00CB2073" w:rsidRDefault="00CB2073" w:rsidP="00CB2073"/>
    <w:p w14:paraId="0EBE130C" w14:textId="77777777" w:rsidR="00CB2073" w:rsidRDefault="00CB2073" w:rsidP="00CB2073"/>
    <w:p w14:paraId="2CED6F3B" w14:textId="77777777" w:rsidR="00CB2073" w:rsidRDefault="00CB2073" w:rsidP="00CB2073"/>
    <w:p w14:paraId="2BD0E2EE" w14:textId="77777777" w:rsidR="00CB2073" w:rsidRDefault="00CB2073" w:rsidP="00CB2073"/>
    <w:p w14:paraId="079E9CA8" w14:textId="77777777" w:rsidR="00CB2073" w:rsidRDefault="00CB2073" w:rsidP="00CB2073"/>
    <w:p w14:paraId="6AEC847D" w14:textId="77777777" w:rsidR="003E3EB6" w:rsidRDefault="003E3EB6" w:rsidP="00CB2073"/>
    <w:p w14:paraId="0EA396BD" w14:textId="77777777" w:rsidR="00CB2073" w:rsidRDefault="00CB2073" w:rsidP="00CB2073"/>
    <w:tbl>
      <w:tblPr>
        <w:tblStyle w:val="TableGrid"/>
        <w:tblW w:w="0" w:type="auto"/>
        <w:tblLook w:val="04A0" w:firstRow="1" w:lastRow="0" w:firstColumn="1" w:lastColumn="0" w:noHBand="0" w:noVBand="1"/>
      </w:tblPr>
      <w:tblGrid>
        <w:gridCol w:w="9576"/>
      </w:tblGrid>
      <w:tr w:rsidR="00CB2073" w:rsidRPr="00F17411" w14:paraId="26CF861F" w14:textId="77777777" w:rsidTr="00BF0189">
        <w:tc>
          <w:tcPr>
            <w:tcW w:w="9576" w:type="dxa"/>
            <w:tcBorders>
              <w:top w:val="single" w:sz="4" w:space="0" w:color="auto"/>
              <w:left w:val="single" w:sz="4" w:space="0" w:color="auto"/>
              <w:bottom w:val="single" w:sz="4" w:space="0" w:color="auto"/>
              <w:right w:val="single" w:sz="4" w:space="0" w:color="auto"/>
            </w:tcBorders>
          </w:tcPr>
          <w:p w14:paraId="34DA96B8" w14:textId="77777777" w:rsidR="00CB2073" w:rsidRPr="00F17411" w:rsidRDefault="00CB2073" w:rsidP="00BF0189">
            <w:pPr>
              <w:tabs>
                <w:tab w:val="left" w:pos="2897"/>
              </w:tabs>
            </w:pPr>
            <w:r w:rsidRPr="00F17411">
              <w:lastRenderedPageBreak/>
              <w:t>Use case ID:</w:t>
            </w:r>
            <w:r>
              <w:t xml:space="preserve"> USC-08                            </w:t>
            </w:r>
            <w:r w:rsidRPr="00F17411">
              <w:t>Name:</w:t>
            </w:r>
            <w:r w:rsidR="003D58D8">
              <w:t xml:space="preserve"> Start a New G</w:t>
            </w:r>
            <w:r>
              <w:t>ame.</w:t>
            </w:r>
          </w:p>
          <w:p w14:paraId="40D4E450" w14:textId="77777777" w:rsidR="00CB2073" w:rsidRPr="00F17411" w:rsidRDefault="00CB2073" w:rsidP="00BF0189">
            <w:r w:rsidRPr="00F17411">
              <w:t>Pre-conditions:</w:t>
            </w:r>
            <w:r>
              <w:t xml:space="preserve"> The user has successfully logged into the game. </w:t>
            </w:r>
          </w:p>
          <w:p w14:paraId="4247B83D" w14:textId="77777777" w:rsidR="00CB2073" w:rsidRPr="00F17411" w:rsidRDefault="00CB2073" w:rsidP="00BF0189">
            <w:r w:rsidRPr="00F17411">
              <w:t>Post-conditions:</w:t>
            </w:r>
            <w:r>
              <w:t xml:space="preserve"> The user will be able to start a new game and successfully set the game configurations.</w:t>
            </w:r>
          </w:p>
          <w:p w14:paraId="5473DA92" w14:textId="77777777" w:rsidR="00CB2073" w:rsidRPr="00F17411" w:rsidRDefault="00CB2073" w:rsidP="00BF0189">
            <w:r w:rsidRPr="00F17411">
              <w:t>Initiated by:</w:t>
            </w:r>
            <w:r>
              <w:t xml:space="preserve"> Game Player (user).</w:t>
            </w:r>
          </w:p>
          <w:p w14:paraId="7B94E7C8" w14:textId="77777777" w:rsidR="00CB2073" w:rsidRPr="00F17411" w:rsidRDefault="00CB2073" w:rsidP="00BF0189">
            <w:r w:rsidRPr="00F17411">
              <w:t>Triggering Event:</w:t>
            </w:r>
            <w:r>
              <w:t xml:space="preserve"> The player selects to start a new game afte</w:t>
            </w:r>
            <w:r w:rsidR="003E3EB6">
              <w:t>r filling out his/her username.</w:t>
            </w:r>
          </w:p>
          <w:p w14:paraId="1A8CCE35" w14:textId="77777777" w:rsidR="00CB2073" w:rsidRPr="00F17411" w:rsidRDefault="00CB2073" w:rsidP="00BF0189">
            <w:r w:rsidRPr="00F17411">
              <w:t>Additional Actors:</w:t>
            </w:r>
            <w:r>
              <w:t xml:space="preserve"> NA</w:t>
            </w:r>
          </w:p>
        </w:tc>
      </w:tr>
      <w:tr w:rsidR="00CB2073" w:rsidRPr="00D813ED" w14:paraId="0FD61A34" w14:textId="77777777" w:rsidTr="00BF0189">
        <w:tc>
          <w:tcPr>
            <w:tcW w:w="9576" w:type="dxa"/>
            <w:tcBorders>
              <w:top w:val="single" w:sz="4" w:space="0" w:color="auto"/>
              <w:left w:val="single" w:sz="4" w:space="0" w:color="auto"/>
              <w:bottom w:val="single" w:sz="4" w:space="0" w:color="auto"/>
              <w:right w:val="single" w:sz="4" w:space="0" w:color="auto"/>
            </w:tcBorders>
          </w:tcPr>
          <w:p w14:paraId="025915F4" w14:textId="77777777" w:rsidR="00CB2073" w:rsidRPr="00F17411" w:rsidRDefault="00CB2073" w:rsidP="00BF0189">
            <w:r w:rsidRPr="00F17411">
              <w:t>Sequence of Events:</w:t>
            </w:r>
          </w:p>
          <w:p w14:paraId="2EABD815" w14:textId="77777777" w:rsidR="00CB2073" w:rsidRPr="00755B89" w:rsidRDefault="00CB2073" w:rsidP="00F92AD9">
            <w:pPr>
              <w:pStyle w:val="stimulus"/>
              <w:numPr>
                <w:ilvl w:val="0"/>
                <w:numId w:val="11"/>
              </w:numPr>
              <w:spacing w:line="240" w:lineRule="auto"/>
              <w:rPr>
                <w:szCs w:val="24"/>
              </w:rPr>
            </w:pPr>
            <w:r w:rsidRPr="00755B89">
              <w:rPr>
                <w:szCs w:val="24"/>
              </w:rPr>
              <w:t>The user selects the “Start Game” option after filling out his username and decides to play a new game.</w:t>
            </w:r>
          </w:p>
          <w:p w14:paraId="118D5814" w14:textId="77777777" w:rsidR="00CB2073" w:rsidRDefault="00CB2073" w:rsidP="00BF0189">
            <w:pPr>
              <w:pStyle w:val="response"/>
              <w:rPr>
                <w:sz w:val="24"/>
                <w:szCs w:val="24"/>
              </w:rPr>
            </w:pPr>
            <w:r>
              <w:t xml:space="preserve"> </w:t>
            </w:r>
            <w:r>
              <w:rPr>
                <w:sz w:val="24"/>
                <w:szCs w:val="24"/>
              </w:rPr>
              <w:t>The system loads the game configuration screen wherein the user can edit the game parameters.</w:t>
            </w:r>
          </w:p>
          <w:p w14:paraId="7678B574" w14:textId="77777777" w:rsidR="00CB2073" w:rsidRPr="00D813ED" w:rsidRDefault="00CB2073" w:rsidP="00BF0189">
            <w:pPr>
              <w:pStyle w:val="response"/>
              <w:numPr>
                <w:ilvl w:val="0"/>
                <w:numId w:val="0"/>
              </w:numPr>
              <w:ind w:left="1800"/>
              <w:rPr>
                <w:sz w:val="24"/>
                <w:szCs w:val="24"/>
              </w:rPr>
            </w:pPr>
          </w:p>
        </w:tc>
      </w:tr>
      <w:tr w:rsidR="00CB2073" w:rsidRPr="00F17411" w14:paraId="0E68DD7A" w14:textId="77777777" w:rsidTr="00BF0189">
        <w:tc>
          <w:tcPr>
            <w:tcW w:w="9576" w:type="dxa"/>
            <w:tcBorders>
              <w:top w:val="single" w:sz="4" w:space="0" w:color="auto"/>
              <w:left w:val="single" w:sz="4" w:space="0" w:color="auto"/>
              <w:bottom w:val="single" w:sz="4" w:space="0" w:color="auto"/>
              <w:right w:val="single" w:sz="4" w:space="0" w:color="auto"/>
            </w:tcBorders>
          </w:tcPr>
          <w:p w14:paraId="23B8087F" w14:textId="77777777" w:rsidR="00CB2073" w:rsidRDefault="00CB2073" w:rsidP="00BF0189">
            <w:r w:rsidRPr="00F17411">
              <w:t xml:space="preserve">Alternatives: </w:t>
            </w:r>
            <w:r w:rsidR="003415FB">
              <w:t>The user may who may have a saved instance of a previously played game may still be able to start a new game.</w:t>
            </w:r>
          </w:p>
          <w:p w14:paraId="662AAE2D" w14:textId="77777777" w:rsidR="00CB2073" w:rsidRPr="00F17411" w:rsidRDefault="00CB2073" w:rsidP="00186FB5">
            <w:r w:rsidRPr="00F17411">
              <w:t xml:space="preserve">Exceptions: </w:t>
            </w:r>
            <w:r w:rsidR="009433C3">
              <w:t xml:space="preserve">The </w:t>
            </w:r>
            <w:r w:rsidR="00186FB5">
              <w:t>system will not allow the user</w:t>
            </w:r>
            <w:r w:rsidR="009433C3">
              <w:t xml:space="preserve"> to start a new game</w:t>
            </w:r>
            <w:r w:rsidR="00C37179">
              <w:t xml:space="preserve"> instance</w:t>
            </w:r>
            <w:r w:rsidR="009433C3">
              <w:t xml:space="preserve"> in case he/she already has 20 saved game instances on the same system</w:t>
            </w:r>
            <w:r w:rsidR="00F05DA3">
              <w:t>.</w:t>
            </w:r>
          </w:p>
        </w:tc>
      </w:tr>
    </w:tbl>
    <w:p w14:paraId="68053EBA" w14:textId="77777777" w:rsidR="00CB2073" w:rsidRDefault="00CB2073" w:rsidP="00CB2073"/>
    <w:p w14:paraId="2C444242" w14:textId="77777777" w:rsidR="00CB2073" w:rsidRDefault="00CB2073" w:rsidP="00CB2073"/>
    <w:p w14:paraId="51AEABE7" w14:textId="77777777" w:rsidR="00CB2073" w:rsidRDefault="00CB2073" w:rsidP="00CB2073"/>
    <w:p w14:paraId="35059329" w14:textId="77777777" w:rsidR="00CB2073" w:rsidRDefault="00CB2073" w:rsidP="00CB2073"/>
    <w:p w14:paraId="31EB685B" w14:textId="77777777" w:rsidR="00CB2073" w:rsidRDefault="00CB2073" w:rsidP="00CB2073"/>
    <w:p w14:paraId="2F0F4A72" w14:textId="77777777" w:rsidR="00CB2073" w:rsidRDefault="00CB2073" w:rsidP="00CB2073"/>
    <w:p w14:paraId="78A7B3A7" w14:textId="77777777" w:rsidR="00CB2073" w:rsidRDefault="00CB2073" w:rsidP="00CB2073"/>
    <w:p w14:paraId="54A40F5E" w14:textId="77777777" w:rsidR="009D28F7" w:rsidRDefault="009D28F7" w:rsidP="00CB2073"/>
    <w:p w14:paraId="34EE732C" w14:textId="77777777" w:rsidR="00CB2073" w:rsidRDefault="00CB2073" w:rsidP="00CB2073"/>
    <w:p w14:paraId="3AC539A6" w14:textId="77777777" w:rsidR="00FB5690" w:rsidRDefault="00FB5690" w:rsidP="00CB2073"/>
    <w:p w14:paraId="3B4166E7" w14:textId="77777777" w:rsidR="00CB2073" w:rsidRDefault="00CB2073" w:rsidP="00CB2073"/>
    <w:tbl>
      <w:tblPr>
        <w:tblStyle w:val="TableGrid"/>
        <w:tblW w:w="0" w:type="auto"/>
        <w:tblLook w:val="04A0" w:firstRow="1" w:lastRow="0" w:firstColumn="1" w:lastColumn="0" w:noHBand="0" w:noVBand="1"/>
      </w:tblPr>
      <w:tblGrid>
        <w:gridCol w:w="9576"/>
      </w:tblGrid>
      <w:tr w:rsidR="00CB2073" w:rsidRPr="00F17411" w14:paraId="2CF7094F" w14:textId="77777777" w:rsidTr="00BF0189">
        <w:tc>
          <w:tcPr>
            <w:tcW w:w="9576" w:type="dxa"/>
            <w:tcBorders>
              <w:top w:val="single" w:sz="4" w:space="0" w:color="auto"/>
              <w:left w:val="single" w:sz="4" w:space="0" w:color="auto"/>
              <w:bottom w:val="single" w:sz="4" w:space="0" w:color="auto"/>
              <w:right w:val="single" w:sz="4" w:space="0" w:color="auto"/>
            </w:tcBorders>
          </w:tcPr>
          <w:p w14:paraId="57157E57" w14:textId="77777777" w:rsidR="00CB2073" w:rsidRPr="00F17411" w:rsidRDefault="00CB2073" w:rsidP="00BF0189">
            <w:pPr>
              <w:tabs>
                <w:tab w:val="left" w:pos="2897"/>
              </w:tabs>
            </w:pPr>
            <w:r w:rsidRPr="00F17411">
              <w:lastRenderedPageBreak/>
              <w:t>Use case ID:</w:t>
            </w:r>
            <w:r>
              <w:t xml:space="preserve"> USC-09                            </w:t>
            </w:r>
            <w:r w:rsidRPr="00F17411">
              <w:t>Name:</w:t>
            </w:r>
            <w:r w:rsidR="00F12B32">
              <w:t xml:space="preserve"> Resume a Saved G</w:t>
            </w:r>
            <w:r>
              <w:t>ame.</w:t>
            </w:r>
          </w:p>
          <w:p w14:paraId="6E9CA1F3" w14:textId="77777777" w:rsidR="00CB2073" w:rsidRPr="00F17411" w:rsidRDefault="00CB2073" w:rsidP="00BF0189">
            <w:r w:rsidRPr="00F17411">
              <w:t>Pre-conditions:</w:t>
            </w:r>
            <w:r>
              <w:t xml:space="preserve"> The user has successfully logged into the game. </w:t>
            </w:r>
          </w:p>
          <w:p w14:paraId="09FDD906" w14:textId="77777777" w:rsidR="00CB2073" w:rsidRPr="00F17411" w:rsidRDefault="00CB2073" w:rsidP="00BF0189">
            <w:r w:rsidRPr="00F17411">
              <w:t>Post-conditions:</w:t>
            </w:r>
            <w:r>
              <w:t xml:space="preserve"> The user will be able to resume the saved instance of his previous gameplay and successfully able to edit the game configurations.</w:t>
            </w:r>
          </w:p>
          <w:p w14:paraId="6A7B6477" w14:textId="77777777" w:rsidR="00CB2073" w:rsidRPr="00F17411" w:rsidRDefault="00CB2073" w:rsidP="00BF0189">
            <w:r w:rsidRPr="00F17411">
              <w:t>Initiated by:</w:t>
            </w:r>
            <w:r>
              <w:t xml:space="preserve"> Game Player (user).</w:t>
            </w:r>
          </w:p>
          <w:p w14:paraId="1ACA064B" w14:textId="77777777" w:rsidR="00CB2073" w:rsidRPr="00F17411" w:rsidRDefault="00CB2073" w:rsidP="00BF0189">
            <w:r w:rsidRPr="00F17411">
              <w:t>Triggering Event:</w:t>
            </w:r>
            <w:r>
              <w:t xml:space="preserve"> The player selects to resume an existing game after filling out his/her username</w:t>
            </w:r>
            <w:r w:rsidR="00FB5690">
              <w:t>.</w:t>
            </w:r>
            <w:r>
              <w:t xml:space="preserve"> </w:t>
            </w:r>
          </w:p>
          <w:p w14:paraId="536035A6" w14:textId="77777777" w:rsidR="00CB2073" w:rsidRPr="00F17411" w:rsidRDefault="00CB2073" w:rsidP="007325EB">
            <w:r w:rsidRPr="00F17411">
              <w:t>Additional Actors:</w:t>
            </w:r>
            <w:r>
              <w:t xml:space="preserve"> </w:t>
            </w:r>
            <w:r w:rsidR="007325EB">
              <w:t>History Database.</w:t>
            </w:r>
          </w:p>
        </w:tc>
      </w:tr>
      <w:tr w:rsidR="00CB2073" w:rsidRPr="00D813ED" w14:paraId="6A19E772" w14:textId="77777777" w:rsidTr="00BF0189">
        <w:tc>
          <w:tcPr>
            <w:tcW w:w="9576" w:type="dxa"/>
            <w:tcBorders>
              <w:top w:val="single" w:sz="4" w:space="0" w:color="auto"/>
              <w:left w:val="single" w:sz="4" w:space="0" w:color="auto"/>
              <w:bottom w:val="single" w:sz="4" w:space="0" w:color="auto"/>
              <w:right w:val="single" w:sz="4" w:space="0" w:color="auto"/>
            </w:tcBorders>
          </w:tcPr>
          <w:p w14:paraId="1C2CD3AC" w14:textId="77777777" w:rsidR="00CB2073" w:rsidRPr="00F17411" w:rsidRDefault="00CB2073" w:rsidP="00BF0189">
            <w:r w:rsidRPr="00F17411">
              <w:t>Sequence of Events:</w:t>
            </w:r>
          </w:p>
          <w:p w14:paraId="7EC13B42" w14:textId="77777777" w:rsidR="00CB2073" w:rsidRPr="007B0664" w:rsidRDefault="00CB2073" w:rsidP="00F92AD9">
            <w:pPr>
              <w:pStyle w:val="stimulus"/>
              <w:numPr>
                <w:ilvl w:val="0"/>
                <w:numId w:val="12"/>
              </w:numPr>
              <w:spacing w:line="240" w:lineRule="auto"/>
              <w:rPr>
                <w:szCs w:val="24"/>
              </w:rPr>
            </w:pPr>
            <w:r w:rsidRPr="007B0664">
              <w:rPr>
                <w:szCs w:val="24"/>
              </w:rPr>
              <w:t>The user selects the “Start Game” option after filling out his username</w:t>
            </w:r>
            <w:r>
              <w:rPr>
                <w:szCs w:val="24"/>
              </w:rPr>
              <w:t xml:space="preserve"> and decides to resume a saved instance of his previous game.</w:t>
            </w:r>
          </w:p>
          <w:p w14:paraId="560B41A5" w14:textId="77777777" w:rsidR="00CB2073" w:rsidRDefault="00CB2073" w:rsidP="00BF0189">
            <w:pPr>
              <w:pStyle w:val="response"/>
              <w:rPr>
                <w:sz w:val="24"/>
                <w:szCs w:val="24"/>
              </w:rPr>
            </w:pPr>
            <w:r>
              <w:t xml:space="preserve"> </w:t>
            </w:r>
            <w:r>
              <w:rPr>
                <w:sz w:val="24"/>
                <w:szCs w:val="24"/>
              </w:rPr>
              <w:t>The system loads the game configuration screen wherein the user can edit the game parameters and resume his previous gameplay.</w:t>
            </w:r>
          </w:p>
          <w:p w14:paraId="08E23BB9" w14:textId="77777777" w:rsidR="00CB2073" w:rsidRPr="00D813ED" w:rsidRDefault="00CB2073" w:rsidP="00BF0189">
            <w:pPr>
              <w:pStyle w:val="response"/>
              <w:numPr>
                <w:ilvl w:val="0"/>
                <w:numId w:val="0"/>
              </w:numPr>
              <w:ind w:left="1800"/>
              <w:rPr>
                <w:sz w:val="24"/>
                <w:szCs w:val="24"/>
              </w:rPr>
            </w:pPr>
          </w:p>
        </w:tc>
      </w:tr>
      <w:tr w:rsidR="00CB2073" w:rsidRPr="00F17411" w14:paraId="67596E00" w14:textId="77777777" w:rsidTr="00BF0189">
        <w:tc>
          <w:tcPr>
            <w:tcW w:w="9576" w:type="dxa"/>
            <w:tcBorders>
              <w:top w:val="single" w:sz="4" w:space="0" w:color="auto"/>
              <w:left w:val="single" w:sz="4" w:space="0" w:color="auto"/>
              <w:bottom w:val="single" w:sz="4" w:space="0" w:color="auto"/>
              <w:right w:val="single" w:sz="4" w:space="0" w:color="auto"/>
            </w:tcBorders>
          </w:tcPr>
          <w:p w14:paraId="7ED0E5F0" w14:textId="77777777" w:rsidR="00CB2073" w:rsidRDefault="00CB2073" w:rsidP="00BF0189">
            <w:r w:rsidRPr="00F17411">
              <w:t xml:space="preserve">Alternatives: </w:t>
            </w:r>
            <w:r>
              <w:t>NA</w:t>
            </w:r>
          </w:p>
          <w:p w14:paraId="2F122D1D" w14:textId="77777777" w:rsidR="00CB2073" w:rsidRPr="00F17411" w:rsidRDefault="006D2F97" w:rsidP="00A72A0E">
            <w:r>
              <w:t xml:space="preserve">Exceptions: The </w:t>
            </w:r>
            <w:r w:rsidR="003C3D95">
              <w:t>system</w:t>
            </w:r>
            <w:r>
              <w:t xml:space="preserve"> will not be able to resume a game that </w:t>
            </w:r>
            <w:r w:rsidR="00A72A0E">
              <w:t>was</w:t>
            </w:r>
            <w:r>
              <w:t xml:space="preserve"> started on a different network/LAN in case of an offline </w:t>
            </w:r>
            <w:r w:rsidR="00164F5C">
              <w:t xml:space="preserve">game </w:t>
            </w:r>
            <w:r>
              <w:t xml:space="preserve">play. </w:t>
            </w:r>
          </w:p>
        </w:tc>
      </w:tr>
    </w:tbl>
    <w:p w14:paraId="6CDDE63D" w14:textId="77777777" w:rsidR="00CB2073" w:rsidRDefault="00CB2073" w:rsidP="00CB2073"/>
    <w:p w14:paraId="17D6B61D" w14:textId="77777777" w:rsidR="00CB2073" w:rsidRDefault="00CB2073" w:rsidP="00CB2073"/>
    <w:p w14:paraId="23152511" w14:textId="77777777" w:rsidR="00CB2073" w:rsidRDefault="00CB2073" w:rsidP="00CB2073"/>
    <w:p w14:paraId="7D3BCF4B" w14:textId="77777777" w:rsidR="00CB2073" w:rsidRDefault="00CB2073" w:rsidP="00CB2073"/>
    <w:p w14:paraId="7A8C7371" w14:textId="77777777" w:rsidR="00CB2073" w:rsidRDefault="00CB2073" w:rsidP="00CB2073"/>
    <w:p w14:paraId="7935B859" w14:textId="77777777" w:rsidR="00CB2073" w:rsidRDefault="00CB2073" w:rsidP="00CB2073"/>
    <w:p w14:paraId="1CEE29BE" w14:textId="77777777" w:rsidR="00CB2073" w:rsidRDefault="00CB2073" w:rsidP="00CB2073"/>
    <w:p w14:paraId="77C417CA" w14:textId="77777777" w:rsidR="00CB2073" w:rsidRDefault="00CB2073" w:rsidP="00CB2073"/>
    <w:p w14:paraId="38D1A24F" w14:textId="77777777" w:rsidR="00CB2073" w:rsidRDefault="00CB2073" w:rsidP="00CB2073"/>
    <w:p w14:paraId="5D4C8957" w14:textId="77777777" w:rsidR="009D28F7" w:rsidRDefault="009D28F7" w:rsidP="00CB2073"/>
    <w:p w14:paraId="5C3DA3DF" w14:textId="77777777" w:rsidR="009D28F7" w:rsidRDefault="009D28F7" w:rsidP="00CB2073"/>
    <w:p w14:paraId="43C496FA" w14:textId="77777777" w:rsidR="009D28F7" w:rsidRDefault="009D28F7" w:rsidP="00CB2073"/>
    <w:tbl>
      <w:tblPr>
        <w:tblStyle w:val="TableGrid"/>
        <w:tblW w:w="0" w:type="auto"/>
        <w:tblLook w:val="04A0" w:firstRow="1" w:lastRow="0" w:firstColumn="1" w:lastColumn="0" w:noHBand="0" w:noVBand="1"/>
      </w:tblPr>
      <w:tblGrid>
        <w:gridCol w:w="9576"/>
      </w:tblGrid>
      <w:tr w:rsidR="00CB2073" w:rsidRPr="00F17411" w14:paraId="06712275" w14:textId="77777777" w:rsidTr="00BF0189">
        <w:tc>
          <w:tcPr>
            <w:tcW w:w="9576" w:type="dxa"/>
            <w:tcBorders>
              <w:top w:val="single" w:sz="4" w:space="0" w:color="auto"/>
              <w:left w:val="single" w:sz="4" w:space="0" w:color="auto"/>
              <w:bottom w:val="single" w:sz="4" w:space="0" w:color="auto"/>
              <w:right w:val="single" w:sz="4" w:space="0" w:color="auto"/>
            </w:tcBorders>
          </w:tcPr>
          <w:p w14:paraId="67E0BD0D" w14:textId="77777777" w:rsidR="00CB2073" w:rsidRPr="00F17411" w:rsidRDefault="00CB2073" w:rsidP="00BF0189">
            <w:pPr>
              <w:tabs>
                <w:tab w:val="left" w:pos="2897"/>
              </w:tabs>
            </w:pPr>
            <w:r w:rsidRPr="00F17411">
              <w:t>Use case ID:</w:t>
            </w:r>
            <w:r>
              <w:t xml:space="preserve"> USC-10                            </w:t>
            </w:r>
            <w:r w:rsidRPr="00F17411">
              <w:t>Name:</w:t>
            </w:r>
            <w:r>
              <w:t xml:space="preserve"> Start Game</w:t>
            </w:r>
          </w:p>
          <w:p w14:paraId="33C17976" w14:textId="77777777" w:rsidR="00CB2073" w:rsidRPr="00F17411" w:rsidRDefault="00CB2073" w:rsidP="00BF0189">
            <w:r w:rsidRPr="00F17411">
              <w:t>Pre-conditions:</w:t>
            </w:r>
            <w:r>
              <w:t xml:space="preserve"> The user has successfully logged into the game after setting all the necessary game configurations. </w:t>
            </w:r>
          </w:p>
          <w:p w14:paraId="205D6043" w14:textId="77777777" w:rsidR="00CB2073" w:rsidRPr="00F17411" w:rsidRDefault="00CB2073" w:rsidP="00BF0189">
            <w:r w:rsidRPr="00F17411">
              <w:t>Post-conditions:</w:t>
            </w:r>
            <w:r>
              <w:t xml:space="preserve"> The user has successfully started his game and can start building civilizations.</w:t>
            </w:r>
          </w:p>
          <w:p w14:paraId="3942AD40" w14:textId="77777777" w:rsidR="00CB2073" w:rsidRPr="00F17411" w:rsidRDefault="00CB2073" w:rsidP="00BF0189">
            <w:r w:rsidRPr="00F17411">
              <w:t>Initiated by:</w:t>
            </w:r>
            <w:r>
              <w:t xml:space="preserve"> Game Player (user).</w:t>
            </w:r>
          </w:p>
          <w:p w14:paraId="4DFD51F5" w14:textId="77777777" w:rsidR="00CB2073" w:rsidRPr="00F17411" w:rsidRDefault="00CB2073" w:rsidP="00BF0189">
            <w:r w:rsidRPr="00F17411">
              <w:t>Triggering Event:</w:t>
            </w:r>
            <w:r>
              <w:t xml:space="preserve"> The user clicks “Start Game” option after setting all the necessary game configurations</w:t>
            </w:r>
            <w:r w:rsidR="00577CCE">
              <w:t>.</w:t>
            </w:r>
          </w:p>
          <w:p w14:paraId="0A3DF874" w14:textId="77777777" w:rsidR="00CB2073" w:rsidRPr="00F17411" w:rsidRDefault="00CB2073" w:rsidP="00BF0189">
            <w:r w:rsidRPr="00F17411">
              <w:t>Additional Actors:</w:t>
            </w:r>
            <w:r>
              <w:t xml:space="preserve"> NA</w:t>
            </w:r>
          </w:p>
        </w:tc>
      </w:tr>
      <w:tr w:rsidR="00CB2073" w:rsidRPr="00D813ED" w14:paraId="17B9DBC2" w14:textId="77777777" w:rsidTr="00BF0189">
        <w:tc>
          <w:tcPr>
            <w:tcW w:w="9576" w:type="dxa"/>
            <w:tcBorders>
              <w:top w:val="single" w:sz="4" w:space="0" w:color="auto"/>
              <w:left w:val="single" w:sz="4" w:space="0" w:color="auto"/>
              <w:bottom w:val="single" w:sz="4" w:space="0" w:color="auto"/>
              <w:right w:val="single" w:sz="4" w:space="0" w:color="auto"/>
            </w:tcBorders>
          </w:tcPr>
          <w:p w14:paraId="3D438B57" w14:textId="77777777" w:rsidR="00CB2073" w:rsidRPr="00F17411" w:rsidRDefault="00CB2073" w:rsidP="00BF0189">
            <w:r w:rsidRPr="00F17411">
              <w:t>Sequence of Events:</w:t>
            </w:r>
          </w:p>
          <w:p w14:paraId="63456238" w14:textId="77777777" w:rsidR="007A2714" w:rsidRPr="007A2714" w:rsidRDefault="007A2714" w:rsidP="00F92AD9">
            <w:pPr>
              <w:pStyle w:val="stimulus"/>
              <w:numPr>
                <w:ilvl w:val="0"/>
                <w:numId w:val="54"/>
              </w:numPr>
              <w:spacing w:line="240" w:lineRule="auto"/>
              <w:rPr>
                <w:szCs w:val="24"/>
              </w:rPr>
            </w:pPr>
            <w:r w:rsidRPr="007A2714">
              <w:rPr>
                <w:szCs w:val="24"/>
              </w:rPr>
              <w:t xml:space="preserve">The </w:t>
            </w:r>
            <w:r w:rsidR="00064DA8">
              <w:t>user clicks “Start Game” option after setting all the necessary game configurations.</w:t>
            </w:r>
          </w:p>
          <w:p w14:paraId="77D5E179" w14:textId="77777777" w:rsidR="004F5814" w:rsidRDefault="004F5814" w:rsidP="004F5814">
            <w:pPr>
              <w:pStyle w:val="response"/>
              <w:rPr>
                <w:sz w:val="24"/>
                <w:szCs w:val="24"/>
              </w:rPr>
            </w:pPr>
            <w:r>
              <w:rPr>
                <w:sz w:val="24"/>
                <w:szCs w:val="24"/>
              </w:rPr>
              <w:t xml:space="preserve">a) The system </w:t>
            </w:r>
            <w:r w:rsidRPr="007C037E">
              <w:rPr>
                <w:sz w:val="24"/>
                <w:szCs w:val="24"/>
              </w:rPr>
              <w:t>should display the map, player's current score, a timer and the name and number of each of the resources (wood, food, gold, and stone) available with the player for constructing building and technologies</w:t>
            </w:r>
            <w:r>
              <w:rPr>
                <w:sz w:val="24"/>
                <w:szCs w:val="24"/>
              </w:rPr>
              <w:t>.</w:t>
            </w:r>
          </w:p>
          <w:p w14:paraId="6337C4B5" w14:textId="77777777" w:rsidR="004F5814" w:rsidRDefault="004F5814" w:rsidP="004F5814">
            <w:pPr>
              <w:pStyle w:val="stimulus"/>
              <w:numPr>
                <w:ilvl w:val="0"/>
                <w:numId w:val="0"/>
              </w:numPr>
              <w:ind w:left="1800"/>
            </w:pPr>
            <w:r>
              <w:t xml:space="preserve">b) </w:t>
            </w:r>
            <w:r w:rsidRPr="001D5F31">
              <w:t>The system should display the player with the available villagers (who build buildings and resources) and scout cavalry. Also, the system should allow the player to select specific villager/scout cavalry by clicking on them. The system must also allow the player to guide their movements.</w:t>
            </w:r>
          </w:p>
          <w:p w14:paraId="6D82475E" w14:textId="77777777" w:rsidR="004F5814" w:rsidRDefault="004F5814" w:rsidP="004F5814">
            <w:pPr>
              <w:pStyle w:val="response"/>
              <w:numPr>
                <w:ilvl w:val="0"/>
                <w:numId w:val="0"/>
              </w:numPr>
              <w:ind w:left="1800"/>
            </w:pPr>
            <w:r>
              <w:t xml:space="preserve"> c) </w:t>
            </w:r>
            <w:r w:rsidRPr="00EF5B7F">
              <w:rPr>
                <w:sz w:val="24"/>
                <w:szCs w:val="24"/>
              </w:rPr>
              <w:t>The system should also display the user with a town center for building villagers and researching technologies</w:t>
            </w:r>
            <w:r w:rsidRPr="00EF5B7F">
              <w:t>.</w:t>
            </w:r>
          </w:p>
          <w:p w14:paraId="39F8C567" w14:textId="77777777" w:rsidR="00CB2073" w:rsidRPr="00D813ED" w:rsidRDefault="00CB2073" w:rsidP="00BF0189">
            <w:pPr>
              <w:pStyle w:val="response"/>
              <w:numPr>
                <w:ilvl w:val="0"/>
                <w:numId w:val="0"/>
              </w:numPr>
              <w:ind w:left="1800"/>
              <w:rPr>
                <w:sz w:val="24"/>
                <w:szCs w:val="24"/>
              </w:rPr>
            </w:pPr>
          </w:p>
        </w:tc>
      </w:tr>
      <w:tr w:rsidR="00CB2073" w:rsidRPr="00F17411" w14:paraId="3DAE52F2" w14:textId="77777777" w:rsidTr="00BF0189">
        <w:tc>
          <w:tcPr>
            <w:tcW w:w="9576" w:type="dxa"/>
            <w:tcBorders>
              <w:top w:val="single" w:sz="4" w:space="0" w:color="auto"/>
              <w:left w:val="single" w:sz="4" w:space="0" w:color="auto"/>
              <w:bottom w:val="single" w:sz="4" w:space="0" w:color="auto"/>
              <w:right w:val="single" w:sz="4" w:space="0" w:color="auto"/>
            </w:tcBorders>
          </w:tcPr>
          <w:p w14:paraId="50306510" w14:textId="77777777" w:rsidR="00CB2073" w:rsidRDefault="00CB2073" w:rsidP="00BF0189">
            <w:r w:rsidRPr="00F17411">
              <w:t xml:space="preserve">Alternatives: </w:t>
            </w:r>
            <w:r>
              <w:t xml:space="preserve"> The user may continue his existing saved game in which case the game will load with the player’s previously built units such as villages, army units, castles etc.</w:t>
            </w:r>
          </w:p>
          <w:p w14:paraId="6BA1EA81" w14:textId="77777777" w:rsidR="00CB2073" w:rsidRPr="00F17411" w:rsidRDefault="00CB2073" w:rsidP="00BF0189">
            <w:r w:rsidRPr="00F17411">
              <w:t xml:space="preserve">Exceptions: </w:t>
            </w:r>
            <w:r>
              <w:t>NA</w:t>
            </w:r>
          </w:p>
        </w:tc>
      </w:tr>
    </w:tbl>
    <w:p w14:paraId="63B0DFF5" w14:textId="77777777" w:rsidR="00CB2073" w:rsidRDefault="00CB2073" w:rsidP="00CB2073"/>
    <w:p w14:paraId="138CB63D" w14:textId="77777777" w:rsidR="00CB2073" w:rsidRDefault="00CB2073" w:rsidP="00CB2073"/>
    <w:p w14:paraId="1837FBC8" w14:textId="77777777" w:rsidR="00CB2073" w:rsidRDefault="00CB2073" w:rsidP="00CB2073"/>
    <w:p w14:paraId="36C2F548" w14:textId="77777777" w:rsidR="00CB2073" w:rsidRDefault="00CB2073" w:rsidP="00CB2073"/>
    <w:p w14:paraId="7048ABE3" w14:textId="77777777" w:rsidR="009D28F7" w:rsidRDefault="009D28F7" w:rsidP="00CB2073"/>
    <w:p w14:paraId="2EF71069" w14:textId="77777777" w:rsidR="009D28F7" w:rsidRDefault="009D28F7" w:rsidP="00CB2073"/>
    <w:tbl>
      <w:tblPr>
        <w:tblStyle w:val="TableGrid"/>
        <w:tblW w:w="0" w:type="auto"/>
        <w:tblLook w:val="04A0" w:firstRow="1" w:lastRow="0" w:firstColumn="1" w:lastColumn="0" w:noHBand="0" w:noVBand="1"/>
      </w:tblPr>
      <w:tblGrid>
        <w:gridCol w:w="9576"/>
      </w:tblGrid>
      <w:tr w:rsidR="00CB2073" w:rsidRPr="00F17411" w14:paraId="4C24C681" w14:textId="77777777" w:rsidTr="00BF0189">
        <w:tc>
          <w:tcPr>
            <w:tcW w:w="9576" w:type="dxa"/>
            <w:tcBorders>
              <w:top w:val="single" w:sz="4" w:space="0" w:color="auto"/>
              <w:left w:val="single" w:sz="4" w:space="0" w:color="auto"/>
              <w:bottom w:val="single" w:sz="4" w:space="0" w:color="auto"/>
              <w:right w:val="single" w:sz="4" w:space="0" w:color="auto"/>
            </w:tcBorders>
          </w:tcPr>
          <w:p w14:paraId="573D6A2E" w14:textId="77777777" w:rsidR="00CB2073" w:rsidRPr="00F17411" w:rsidRDefault="00CB2073" w:rsidP="00BF0189">
            <w:pPr>
              <w:tabs>
                <w:tab w:val="left" w:pos="2897"/>
              </w:tabs>
            </w:pPr>
            <w:r w:rsidRPr="00F17411">
              <w:t>Use case ID:</w:t>
            </w:r>
            <w:r>
              <w:t xml:space="preserve"> USC-11                            </w:t>
            </w:r>
            <w:r w:rsidRPr="00F17411">
              <w:t>Name:</w:t>
            </w:r>
            <w:r>
              <w:t xml:space="preserve"> Control Scout Cavalry</w:t>
            </w:r>
          </w:p>
          <w:p w14:paraId="6A1F3EF9" w14:textId="77777777" w:rsidR="00CB2073" w:rsidRPr="00F17411" w:rsidRDefault="00CB2073" w:rsidP="00BF0189">
            <w:r w:rsidRPr="00F17411">
              <w:t>Pre-conditions:</w:t>
            </w:r>
            <w:r>
              <w:t xml:space="preserve"> The user has successfully logged into the game after setting all the necessary game configurations and started a new game with the default game screen loaded.</w:t>
            </w:r>
          </w:p>
          <w:p w14:paraId="4BBFD59C" w14:textId="77777777" w:rsidR="00CB2073" w:rsidRPr="00F17411" w:rsidRDefault="00CB2073" w:rsidP="00BF0189">
            <w:r w:rsidRPr="00F17411">
              <w:t>Post-conditions:</w:t>
            </w:r>
            <w:r>
              <w:t xml:space="preserve"> The user can control the movement of scout cavalry and view the health of villagers.</w:t>
            </w:r>
          </w:p>
          <w:p w14:paraId="1972A4E1" w14:textId="77777777" w:rsidR="00CB2073" w:rsidRPr="00F17411" w:rsidRDefault="00CB2073" w:rsidP="00BF0189">
            <w:r w:rsidRPr="00F17411">
              <w:t>Initiated by:</w:t>
            </w:r>
            <w:r>
              <w:t xml:space="preserve"> Game Player (user).</w:t>
            </w:r>
          </w:p>
          <w:p w14:paraId="5E2C1218" w14:textId="77777777" w:rsidR="000F03DB" w:rsidRDefault="00CB2073" w:rsidP="000F03DB">
            <w:r w:rsidRPr="00F17411">
              <w:t>Triggering Event:</w:t>
            </w:r>
            <w:r>
              <w:t xml:space="preserve"> The user clicks on any of the available villagers or the scout cavalry</w:t>
            </w:r>
            <w:r w:rsidR="000F03DB">
              <w:t>.</w:t>
            </w:r>
          </w:p>
          <w:p w14:paraId="5BBF1210" w14:textId="77777777" w:rsidR="00CB2073" w:rsidRPr="00F17411" w:rsidRDefault="00CB2073" w:rsidP="000F03DB">
            <w:r w:rsidRPr="00F17411">
              <w:t>Additional Actors:</w:t>
            </w:r>
            <w:r>
              <w:t xml:space="preserve"> NA</w:t>
            </w:r>
          </w:p>
        </w:tc>
      </w:tr>
      <w:tr w:rsidR="00CB2073" w:rsidRPr="00D813ED" w14:paraId="351CE269" w14:textId="77777777" w:rsidTr="00BF0189">
        <w:tc>
          <w:tcPr>
            <w:tcW w:w="9576" w:type="dxa"/>
            <w:tcBorders>
              <w:top w:val="single" w:sz="4" w:space="0" w:color="auto"/>
              <w:left w:val="single" w:sz="4" w:space="0" w:color="auto"/>
              <w:bottom w:val="single" w:sz="4" w:space="0" w:color="auto"/>
              <w:right w:val="single" w:sz="4" w:space="0" w:color="auto"/>
            </w:tcBorders>
          </w:tcPr>
          <w:p w14:paraId="39E022C6" w14:textId="77777777" w:rsidR="00CB2073" w:rsidRPr="00F17411" w:rsidRDefault="00CB2073" w:rsidP="00BF0189">
            <w:r w:rsidRPr="00F17411">
              <w:t>Sequence of Events:</w:t>
            </w:r>
          </w:p>
          <w:p w14:paraId="66A2CC96" w14:textId="77777777" w:rsidR="00CB2073" w:rsidRDefault="00CB2073" w:rsidP="00F92AD9">
            <w:pPr>
              <w:pStyle w:val="stimulus"/>
              <w:numPr>
                <w:ilvl w:val="0"/>
                <w:numId w:val="13"/>
              </w:numPr>
              <w:spacing w:line="240" w:lineRule="auto"/>
            </w:pPr>
            <w:r>
              <w:t>The player clicks on a villager or a scout cavalry.</w:t>
            </w:r>
          </w:p>
          <w:p w14:paraId="0E8F7B59" w14:textId="77777777" w:rsidR="00CB2073" w:rsidRPr="003F306E" w:rsidRDefault="00CB2073" w:rsidP="00BF0189">
            <w:pPr>
              <w:pStyle w:val="response"/>
              <w:rPr>
                <w:sz w:val="24"/>
                <w:szCs w:val="24"/>
              </w:rPr>
            </w:pPr>
            <w:r w:rsidRPr="003F306E">
              <w:rPr>
                <w:sz w:val="24"/>
                <w:szCs w:val="24"/>
              </w:rPr>
              <w:t>The system will display the health and the weapons owned by the villager or the cavalry unit.</w:t>
            </w:r>
          </w:p>
          <w:p w14:paraId="317BCB8B" w14:textId="77777777" w:rsidR="00CB2073" w:rsidRPr="00CF2B88" w:rsidRDefault="00CB2073" w:rsidP="00CB2073">
            <w:pPr>
              <w:pStyle w:val="stimulus"/>
              <w:spacing w:line="240" w:lineRule="auto"/>
            </w:pPr>
            <w:r>
              <w:t xml:space="preserve">The user moves the scout cavalry to </w:t>
            </w:r>
            <w:r w:rsidRPr="00B25CF7">
              <w:t xml:space="preserve">discover unexplored areas or resources (stones, animals, </w:t>
            </w:r>
            <w:r>
              <w:t>tree</w:t>
            </w:r>
            <w:r w:rsidRPr="00B25CF7">
              <w:t>s) or technology for building village/civilization</w:t>
            </w:r>
            <w:r>
              <w:t>.</w:t>
            </w:r>
          </w:p>
          <w:p w14:paraId="753C4E89" w14:textId="77777777" w:rsidR="00CB2073" w:rsidRPr="00524B11" w:rsidRDefault="00CB2073" w:rsidP="00BF0189">
            <w:pPr>
              <w:pStyle w:val="response"/>
              <w:rPr>
                <w:sz w:val="24"/>
                <w:szCs w:val="24"/>
              </w:rPr>
            </w:pPr>
            <w:r w:rsidRPr="00524B11">
              <w:rPr>
                <w:sz w:val="24"/>
                <w:szCs w:val="24"/>
              </w:rPr>
              <w:t xml:space="preserve">The system </w:t>
            </w:r>
            <w:r>
              <w:rPr>
                <w:sz w:val="24"/>
                <w:szCs w:val="24"/>
              </w:rPr>
              <w:t>loads the various locations and the units available there and displays it on screen.</w:t>
            </w:r>
          </w:p>
          <w:p w14:paraId="259DE312" w14:textId="77777777" w:rsidR="00CB2073" w:rsidRPr="00D813ED" w:rsidRDefault="00CB2073" w:rsidP="00BF0189">
            <w:pPr>
              <w:pStyle w:val="response"/>
              <w:numPr>
                <w:ilvl w:val="0"/>
                <w:numId w:val="0"/>
              </w:numPr>
              <w:ind w:left="1800"/>
              <w:rPr>
                <w:sz w:val="24"/>
                <w:szCs w:val="24"/>
              </w:rPr>
            </w:pPr>
          </w:p>
        </w:tc>
      </w:tr>
      <w:tr w:rsidR="00CB2073" w:rsidRPr="00F17411" w14:paraId="342B3B47" w14:textId="77777777" w:rsidTr="00BF0189">
        <w:tc>
          <w:tcPr>
            <w:tcW w:w="9576" w:type="dxa"/>
            <w:tcBorders>
              <w:top w:val="single" w:sz="4" w:space="0" w:color="auto"/>
              <w:left w:val="single" w:sz="4" w:space="0" w:color="auto"/>
              <w:bottom w:val="single" w:sz="4" w:space="0" w:color="auto"/>
              <w:right w:val="single" w:sz="4" w:space="0" w:color="auto"/>
            </w:tcBorders>
          </w:tcPr>
          <w:p w14:paraId="3026AAD1" w14:textId="77777777" w:rsidR="00CB2073" w:rsidRDefault="00CB2073" w:rsidP="00BF0189">
            <w:r w:rsidRPr="00F17411">
              <w:t xml:space="preserve">Alternatives: </w:t>
            </w:r>
            <w:r>
              <w:t>NA</w:t>
            </w:r>
          </w:p>
          <w:p w14:paraId="5673D124" w14:textId="77777777" w:rsidR="00CB2073" w:rsidRPr="00F17411" w:rsidRDefault="007F0DCB" w:rsidP="00BF0189">
            <w:r>
              <w:t>Exceptions: The user will have to adjust the mouse sensitivity in case he is not able to synch with the movements of the characters on screen.</w:t>
            </w:r>
          </w:p>
        </w:tc>
      </w:tr>
    </w:tbl>
    <w:p w14:paraId="798DED87" w14:textId="77777777" w:rsidR="00CB2073" w:rsidRDefault="00CB2073" w:rsidP="00CB2073"/>
    <w:p w14:paraId="54DE52F8" w14:textId="77777777" w:rsidR="00CB2073" w:rsidRDefault="00CB2073" w:rsidP="00CB2073"/>
    <w:p w14:paraId="7021E8E8" w14:textId="77777777" w:rsidR="00CB2073" w:rsidRDefault="00CB2073" w:rsidP="00CB2073"/>
    <w:p w14:paraId="5FF0ECF0" w14:textId="77777777" w:rsidR="00CB2073" w:rsidRDefault="00CB2073" w:rsidP="00CB2073"/>
    <w:p w14:paraId="38BE9951" w14:textId="77777777" w:rsidR="00CB2073" w:rsidRDefault="00CB2073" w:rsidP="00CB2073"/>
    <w:p w14:paraId="030C8202" w14:textId="77777777" w:rsidR="009D28F7" w:rsidRDefault="009D28F7" w:rsidP="00CB2073"/>
    <w:p w14:paraId="11E44871" w14:textId="77777777" w:rsidR="009D28F7" w:rsidRDefault="009D28F7" w:rsidP="00CB2073"/>
    <w:p w14:paraId="7DBBD5FD" w14:textId="77777777" w:rsidR="00CB2073" w:rsidRDefault="00CB2073" w:rsidP="00CB2073"/>
    <w:tbl>
      <w:tblPr>
        <w:tblStyle w:val="TableGrid"/>
        <w:tblW w:w="0" w:type="auto"/>
        <w:tblLook w:val="04A0" w:firstRow="1" w:lastRow="0" w:firstColumn="1" w:lastColumn="0" w:noHBand="0" w:noVBand="1"/>
      </w:tblPr>
      <w:tblGrid>
        <w:gridCol w:w="9576"/>
      </w:tblGrid>
      <w:tr w:rsidR="00CB2073" w:rsidRPr="00F17411" w14:paraId="75AB2BD5" w14:textId="77777777" w:rsidTr="00BF0189">
        <w:tc>
          <w:tcPr>
            <w:tcW w:w="9576" w:type="dxa"/>
            <w:tcBorders>
              <w:top w:val="single" w:sz="4" w:space="0" w:color="auto"/>
              <w:left w:val="single" w:sz="4" w:space="0" w:color="auto"/>
              <w:bottom w:val="single" w:sz="4" w:space="0" w:color="auto"/>
              <w:right w:val="single" w:sz="4" w:space="0" w:color="auto"/>
            </w:tcBorders>
          </w:tcPr>
          <w:p w14:paraId="2A0D51EF" w14:textId="77777777" w:rsidR="00CB2073" w:rsidRPr="00F17411" w:rsidRDefault="00CB2073" w:rsidP="00BF0189">
            <w:pPr>
              <w:tabs>
                <w:tab w:val="left" w:pos="2897"/>
              </w:tabs>
            </w:pPr>
            <w:r w:rsidRPr="00F17411">
              <w:lastRenderedPageBreak/>
              <w:t>Use case ID:</w:t>
            </w:r>
            <w:r>
              <w:t xml:space="preserve"> USC-12                            </w:t>
            </w:r>
            <w:r w:rsidRPr="00F17411">
              <w:t>Name:</w:t>
            </w:r>
            <w:r>
              <w:t xml:space="preserve"> Build Units</w:t>
            </w:r>
          </w:p>
          <w:p w14:paraId="5C0CFD96" w14:textId="77777777" w:rsidR="00CB2073" w:rsidRDefault="00CB2073" w:rsidP="00BF0189">
            <w:r>
              <w:t>Pre-conditions: The user has successfully started a new game with the home screen of the game successfully loaded and the user is able to control the movements of the scout cavalry and the villagers.</w:t>
            </w:r>
          </w:p>
          <w:p w14:paraId="7969536F" w14:textId="77777777" w:rsidR="00CB2073" w:rsidRDefault="00CB2073" w:rsidP="00BF0189">
            <w:r>
              <w:t>Post-conditions: The user can successfully create build units in the game.</w:t>
            </w:r>
          </w:p>
          <w:p w14:paraId="58B2B166" w14:textId="77777777" w:rsidR="00CB2073" w:rsidRDefault="00CB2073" w:rsidP="00BF0189">
            <w:r>
              <w:t>Initiated by: Game Player (user).</w:t>
            </w:r>
          </w:p>
          <w:p w14:paraId="5A4C7B6E" w14:textId="77777777" w:rsidR="00CB2073" w:rsidRDefault="00CB2073" w:rsidP="00BF0189">
            <w:r>
              <w:t xml:space="preserve">Triggering Event: The user drags the desires unit’s icon from the </w:t>
            </w:r>
            <w:r w:rsidR="00B11C40">
              <w:t>menu on to the screen.</w:t>
            </w:r>
          </w:p>
          <w:p w14:paraId="432821F2" w14:textId="77777777" w:rsidR="00CB2073" w:rsidRPr="00F17411" w:rsidRDefault="00CB2073" w:rsidP="00BF0189">
            <w:r>
              <w:t>Additional Actors: NA</w:t>
            </w:r>
          </w:p>
        </w:tc>
      </w:tr>
      <w:tr w:rsidR="00CB2073" w:rsidRPr="003F5C3F" w14:paraId="69D41AD4" w14:textId="77777777" w:rsidTr="00BF0189">
        <w:tc>
          <w:tcPr>
            <w:tcW w:w="9576" w:type="dxa"/>
            <w:tcBorders>
              <w:top w:val="single" w:sz="4" w:space="0" w:color="auto"/>
              <w:left w:val="single" w:sz="4" w:space="0" w:color="auto"/>
              <w:bottom w:val="single" w:sz="4" w:space="0" w:color="auto"/>
              <w:right w:val="single" w:sz="4" w:space="0" w:color="auto"/>
            </w:tcBorders>
          </w:tcPr>
          <w:p w14:paraId="42BD924D" w14:textId="77777777" w:rsidR="00CB2073" w:rsidRPr="00F17411" w:rsidRDefault="00CB2073" w:rsidP="00BF0189">
            <w:r w:rsidRPr="00F17411">
              <w:t>Sequence of Events:</w:t>
            </w:r>
          </w:p>
          <w:p w14:paraId="7DA25AA0" w14:textId="77777777" w:rsidR="00CB2073" w:rsidRPr="00A415C0" w:rsidRDefault="00CB2073" w:rsidP="00F92AD9">
            <w:pPr>
              <w:pStyle w:val="stimulus"/>
              <w:numPr>
                <w:ilvl w:val="0"/>
                <w:numId w:val="14"/>
              </w:numPr>
              <w:spacing w:line="240" w:lineRule="auto"/>
              <w:rPr>
                <w:szCs w:val="24"/>
              </w:rPr>
            </w:pPr>
            <w:r>
              <w:rPr>
                <w:szCs w:val="24"/>
              </w:rPr>
              <w:t>The player drags the desired unit’s icon from the menu on to the screen and selects villagers and resources (wood, stones) to build the unit.</w:t>
            </w:r>
          </w:p>
          <w:p w14:paraId="587BB757" w14:textId="77777777" w:rsidR="00CB2073" w:rsidRDefault="00CB2073" w:rsidP="00BF0189">
            <w:pPr>
              <w:pStyle w:val="response"/>
              <w:rPr>
                <w:sz w:val="24"/>
                <w:szCs w:val="24"/>
              </w:rPr>
            </w:pPr>
            <w:r>
              <w:rPr>
                <w:sz w:val="24"/>
                <w:szCs w:val="24"/>
              </w:rPr>
              <w:t>a)  The system engages the selected villa</w:t>
            </w:r>
            <w:r w:rsidR="00963727">
              <w:rPr>
                <w:sz w:val="24"/>
                <w:szCs w:val="24"/>
              </w:rPr>
              <w:t xml:space="preserve">gers to build the units and </w:t>
            </w:r>
            <w:r>
              <w:rPr>
                <w:sz w:val="24"/>
                <w:szCs w:val="24"/>
              </w:rPr>
              <w:t xml:space="preserve">uses the resources from the available resources in order to build them. </w:t>
            </w:r>
          </w:p>
          <w:p w14:paraId="1D357154" w14:textId="77777777" w:rsidR="00CB2073" w:rsidRDefault="00CB2073" w:rsidP="00BF0189">
            <w:pPr>
              <w:pStyle w:val="response"/>
              <w:numPr>
                <w:ilvl w:val="0"/>
                <w:numId w:val="0"/>
              </w:numPr>
              <w:ind w:left="1800"/>
              <w:rPr>
                <w:sz w:val="24"/>
                <w:szCs w:val="24"/>
              </w:rPr>
            </w:pPr>
            <w:r>
              <w:rPr>
                <w:sz w:val="24"/>
                <w:szCs w:val="24"/>
              </w:rPr>
              <w:t>b)   The system increases the civilization’s population and resources as more and more units get added to it.</w:t>
            </w:r>
          </w:p>
          <w:p w14:paraId="26496C7F" w14:textId="77777777" w:rsidR="00CB2073" w:rsidRPr="003F5C3F" w:rsidRDefault="00CB2073" w:rsidP="00BF0189">
            <w:pPr>
              <w:pStyle w:val="stimulus"/>
              <w:numPr>
                <w:ilvl w:val="0"/>
                <w:numId w:val="0"/>
              </w:numPr>
              <w:ind w:left="1080"/>
            </w:pPr>
          </w:p>
        </w:tc>
      </w:tr>
      <w:tr w:rsidR="00CB2073" w:rsidRPr="00F17411" w14:paraId="0145F8F9" w14:textId="77777777" w:rsidTr="00BF0189">
        <w:tc>
          <w:tcPr>
            <w:tcW w:w="9576" w:type="dxa"/>
            <w:tcBorders>
              <w:top w:val="single" w:sz="4" w:space="0" w:color="auto"/>
              <w:left w:val="single" w:sz="4" w:space="0" w:color="auto"/>
              <w:bottom w:val="single" w:sz="4" w:space="0" w:color="auto"/>
              <w:right w:val="single" w:sz="4" w:space="0" w:color="auto"/>
            </w:tcBorders>
          </w:tcPr>
          <w:p w14:paraId="091616ED" w14:textId="77777777" w:rsidR="00CB2073" w:rsidRDefault="00CB2073" w:rsidP="00BF0189">
            <w:r w:rsidRPr="00F17411">
              <w:t xml:space="preserve">Alternatives: </w:t>
            </w:r>
            <w:r>
              <w:t>NA</w:t>
            </w:r>
          </w:p>
          <w:p w14:paraId="2F7A48C2" w14:textId="77777777" w:rsidR="00CB2073" w:rsidRPr="00F17411" w:rsidRDefault="00CB2073" w:rsidP="0041003D">
            <w:r w:rsidRPr="00F17411">
              <w:t xml:space="preserve">Exceptions: </w:t>
            </w:r>
            <w:r w:rsidR="0041003D">
              <w:t>The user will not be able to build any units in case he/she does not have any resources available at that point of time.</w:t>
            </w:r>
          </w:p>
        </w:tc>
      </w:tr>
    </w:tbl>
    <w:p w14:paraId="746D084C" w14:textId="77777777" w:rsidR="00CB2073" w:rsidRDefault="00CB2073" w:rsidP="00CB2073"/>
    <w:p w14:paraId="15E45362" w14:textId="77777777" w:rsidR="00CB2073" w:rsidRDefault="00CB2073" w:rsidP="00CB2073"/>
    <w:p w14:paraId="735F9AB5" w14:textId="77777777" w:rsidR="00CB2073" w:rsidRDefault="00CB2073" w:rsidP="00CB2073"/>
    <w:p w14:paraId="35BF163A" w14:textId="77777777" w:rsidR="00CB2073" w:rsidRDefault="00CB2073" w:rsidP="00CB2073"/>
    <w:p w14:paraId="7EC48E4D" w14:textId="77777777" w:rsidR="00CB2073" w:rsidRDefault="00CB2073" w:rsidP="00CB2073"/>
    <w:p w14:paraId="55941B01" w14:textId="77777777" w:rsidR="00CB2073" w:rsidRDefault="00CB2073" w:rsidP="00CB2073"/>
    <w:p w14:paraId="2DDCD918" w14:textId="77777777" w:rsidR="00CB2073" w:rsidRDefault="00CB2073" w:rsidP="00CB2073"/>
    <w:p w14:paraId="0C813E7F" w14:textId="77777777" w:rsidR="009D28F7" w:rsidRDefault="009D28F7" w:rsidP="00CB2073"/>
    <w:p w14:paraId="55473A45" w14:textId="77777777" w:rsidR="009D28F7" w:rsidRDefault="009D28F7" w:rsidP="00CB2073"/>
    <w:tbl>
      <w:tblPr>
        <w:tblStyle w:val="TableGrid"/>
        <w:tblW w:w="0" w:type="auto"/>
        <w:tblLook w:val="04A0" w:firstRow="1" w:lastRow="0" w:firstColumn="1" w:lastColumn="0" w:noHBand="0" w:noVBand="1"/>
      </w:tblPr>
      <w:tblGrid>
        <w:gridCol w:w="9576"/>
      </w:tblGrid>
      <w:tr w:rsidR="00CB2073" w:rsidRPr="00F17411" w14:paraId="0D87CFD3" w14:textId="77777777" w:rsidTr="00BF0189">
        <w:tc>
          <w:tcPr>
            <w:tcW w:w="9576" w:type="dxa"/>
            <w:tcBorders>
              <w:top w:val="single" w:sz="4" w:space="0" w:color="auto"/>
              <w:left w:val="single" w:sz="4" w:space="0" w:color="auto"/>
              <w:bottom w:val="single" w:sz="4" w:space="0" w:color="auto"/>
              <w:right w:val="single" w:sz="4" w:space="0" w:color="auto"/>
            </w:tcBorders>
          </w:tcPr>
          <w:p w14:paraId="28934262" w14:textId="77777777" w:rsidR="00CB2073" w:rsidRPr="00F17411" w:rsidRDefault="00CB2073" w:rsidP="00BF0189">
            <w:pPr>
              <w:tabs>
                <w:tab w:val="left" w:pos="2897"/>
              </w:tabs>
            </w:pPr>
            <w:r w:rsidRPr="00F17411">
              <w:lastRenderedPageBreak/>
              <w:t>Use case ID:</w:t>
            </w:r>
            <w:r w:rsidR="00AD4F00">
              <w:t xml:space="preserve"> USC-13</w:t>
            </w:r>
            <w:r>
              <w:t xml:space="preserve">                            </w:t>
            </w:r>
            <w:r w:rsidRPr="00F17411">
              <w:t>Name:</w:t>
            </w:r>
            <w:r>
              <w:t xml:space="preserve"> </w:t>
            </w:r>
            <w:r w:rsidR="009B4171">
              <w:t>Build H</w:t>
            </w:r>
            <w:r>
              <w:t>ouses</w:t>
            </w:r>
          </w:p>
          <w:p w14:paraId="346670DC" w14:textId="77777777" w:rsidR="00CB2073" w:rsidRDefault="00CB2073" w:rsidP="00BF0189">
            <w:r>
              <w:t>Pre-conditions: The user has successfully started a new game with the home screen of the game successfully loaded.</w:t>
            </w:r>
          </w:p>
          <w:p w14:paraId="590477CB" w14:textId="77777777" w:rsidR="00CB2073" w:rsidRDefault="00CB2073" w:rsidP="00BF0189">
            <w:r>
              <w:t>Post-conditions: The user can successfully create housing units in the game.</w:t>
            </w:r>
          </w:p>
          <w:p w14:paraId="1B7498B7" w14:textId="77777777" w:rsidR="00CB2073" w:rsidRDefault="00CB2073" w:rsidP="00BF0189">
            <w:r>
              <w:t>Initiated by: Game Player (user).</w:t>
            </w:r>
          </w:p>
          <w:p w14:paraId="63136285" w14:textId="77777777" w:rsidR="00CB2073" w:rsidRDefault="00CB2073" w:rsidP="00BF0189">
            <w:r>
              <w:t xml:space="preserve">Triggering Event: The user drags the housing unit icon from the menu on to the screen, includes </w:t>
            </w:r>
            <w:r w:rsidRPr="00903EAC">
              <w:rPr>
                <w:b/>
                <w:i/>
              </w:rPr>
              <w:t>Build Units</w:t>
            </w:r>
            <w:r>
              <w:t xml:space="preserve"> use case.</w:t>
            </w:r>
          </w:p>
          <w:p w14:paraId="79B77170" w14:textId="77777777" w:rsidR="00CB2073" w:rsidRPr="00F17411" w:rsidRDefault="00CB2073" w:rsidP="00BF0189">
            <w:r>
              <w:t>Additional Actors: NA</w:t>
            </w:r>
          </w:p>
        </w:tc>
      </w:tr>
      <w:tr w:rsidR="00CB2073" w:rsidRPr="00D813ED" w14:paraId="0D49DEA6" w14:textId="77777777" w:rsidTr="00BF0189">
        <w:tc>
          <w:tcPr>
            <w:tcW w:w="9576" w:type="dxa"/>
            <w:tcBorders>
              <w:top w:val="single" w:sz="4" w:space="0" w:color="auto"/>
              <w:left w:val="single" w:sz="4" w:space="0" w:color="auto"/>
              <w:bottom w:val="single" w:sz="4" w:space="0" w:color="auto"/>
              <w:right w:val="single" w:sz="4" w:space="0" w:color="auto"/>
            </w:tcBorders>
          </w:tcPr>
          <w:p w14:paraId="2E3C8820" w14:textId="77777777" w:rsidR="00CB2073" w:rsidRPr="00F17411" w:rsidRDefault="00CB2073" w:rsidP="00BF0189">
            <w:r w:rsidRPr="00F17411">
              <w:t>Sequence of Events:</w:t>
            </w:r>
          </w:p>
          <w:p w14:paraId="633F0F7C" w14:textId="77777777" w:rsidR="00255963" w:rsidRDefault="00255963" w:rsidP="00F92AD9">
            <w:pPr>
              <w:pStyle w:val="stimulus"/>
              <w:numPr>
                <w:ilvl w:val="0"/>
                <w:numId w:val="55"/>
              </w:numPr>
              <w:spacing w:line="240" w:lineRule="auto"/>
            </w:pPr>
            <w:r>
              <w:t xml:space="preserve">The </w:t>
            </w:r>
            <w:r w:rsidR="0083484E">
              <w:rPr>
                <w:szCs w:val="24"/>
              </w:rPr>
              <w:t xml:space="preserve">player drags the housing unit icon from the menu on to the screen and selects villagers </w:t>
            </w:r>
            <w:r w:rsidR="00C46C79">
              <w:rPr>
                <w:szCs w:val="24"/>
              </w:rPr>
              <w:t>and resources (</w:t>
            </w:r>
            <w:r w:rsidR="0083484E">
              <w:rPr>
                <w:szCs w:val="24"/>
              </w:rPr>
              <w:t>wood, stones) to build houses.</w:t>
            </w:r>
          </w:p>
          <w:p w14:paraId="0541FC6A" w14:textId="77777777" w:rsidR="00593A5C" w:rsidRDefault="00593A5C" w:rsidP="00593A5C">
            <w:pPr>
              <w:pStyle w:val="response"/>
              <w:rPr>
                <w:sz w:val="24"/>
                <w:szCs w:val="24"/>
              </w:rPr>
            </w:pPr>
            <w:r>
              <w:rPr>
                <w:sz w:val="24"/>
                <w:szCs w:val="24"/>
              </w:rPr>
              <w:t xml:space="preserve">a) </w:t>
            </w:r>
            <w:r w:rsidR="00255963" w:rsidRPr="003F306E">
              <w:rPr>
                <w:sz w:val="24"/>
                <w:szCs w:val="24"/>
              </w:rPr>
              <w:t xml:space="preserve">The </w:t>
            </w:r>
            <w:r>
              <w:rPr>
                <w:sz w:val="24"/>
                <w:szCs w:val="24"/>
              </w:rPr>
              <w:t xml:space="preserve">system engages the selected villagers to build the housing units and     uses the resources from the available resources in order to build them. </w:t>
            </w:r>
          </w:p>
          <w:p w14:paraId="4F7D255B" w14:textId="77777777" w:rsidR="00593A5C" w:rsidRDefault="00593A5C" w:rsidP="00593A5C">
            <w:pPr>
              <w:pStyle w:val="response"/>
              <w:numPr>
                <w:ilvl w:val="0"/>
                <w:numId w:val="0"/>
              </w:numPr>
              <w:ind w:left="1800"/>
              <w:rPr>
                <w:sz w:val="24"/>
                <w:szCs w:val="24"/>
              </w:rPr>
            </w:pPr>
            <w:r>
              <w:rPr>
                <w:sz w:val="24"/>
                <w:szCs w:val="24"/>
              </w:rPr>
              <w:t>b)   The system increases the civilization’s population (adds more villagers) as more and more housing units get added to it.</w:t>
            </w:r>
          </w:p>
          <w:p w14:paraId="0F0EEC67" w14:textId="77777777" w:rsidR="00255963" w:rsidRPr="003F306E" w:rsidRDefault="00255963" w:rsidP="00593A5C">
            <w:pPr>
              <w:pStyle w:val="response"/>
              <w:numPr>
                <w:ilvl w:val="0"/>
                <w:numId w:val="0"/>
              </w:numPr>
              <w:ind w:left="1800"/>
              <w:rPr>
                <w:sz w:val="24"/>
                <w:szCs w:val="24"/>
              </w:rPr>
            </w:pPr>
          </w:p>
          <w:p w14:paraId="4A8FE4D0" w14:textId="77777777" w:rsidR="00CB2073" w:rsidRPr="003F5C3F" w:rsidRDefault="00CB2073" w:rsidP="00BF0189">
            <w:pPr>
              <w:pStyle w:val="stimulus"/>
              <w:numPr>
                <w:ilvl w:val="0"/>
                <w:numId w:val="0"/>
              </w:numPr>
              <w:ind w:left="1080"/>
            </w:pPr>
          </w:p>
        </w:tc>
      </w:tr>
      <w:tr w:rsidR="00CB2073" w:rsidRPr="00F17411" w14:paraId="3539E0CE" w14:textId="77777777" w:rsidTr="00BF0189">
        <w:tc>
          <w:tcPr>
            <w:tcW w:w="9576" w:type="dxa"/>
            <w:tcBorders>
              <w:top w:val="single" w:sz="4" w:space="0" w:color="auto"/>
              <w:left w:val="single" w:sz="4" w:space="0" w:color="auto"/>
              <w:bottom w:val="single" w:sz="4" w:space="0" w:color="auto"/>
              <w:right w:val="single" w:sz="4" w:space="0" w:color="auto"/>
            </w:tcBorders>
          </w:tcPr>
          <w:p w14:paraId="65EF4D09" w14:textId="77777777" w:rsidR="00CB2073" w:rsidRDefault="00CB2073" w:rsidP="00BF0189">
            <w:r w:rsidRPr="00F17411">
              <w:t xml:space="preserve">Alternatives: </w:t>
            </w:r>
            <w:r>
              <w:t>NA</w:t>
            </w:r>
          </w:p>
          <w:p w14:paraId="286B3E18" w14:textId="77777777" w:rsidR="00CB2073" w:rsidRPr="00F17411" w:rsidRDefault="00CB2073" w:rsidP="00BF0189">
            <w:r w:rsidRPr="00F17411">
              <w:t xml:space="preserve">Exceptions: </w:t>
            </w:r>
            <w:r w:rsidR="000F2C09">
              <w:t>The system will not allow the user to build any units in case he/she does not have any resources available at that point of time.</w:t>
            </w:r>
          </w:p>
        </w:tc>
      </w:tr>
    </w:tbl>
    <w:p w14:paraId="0872209F" w14:textId="77777777" w:rsidR="00CB2073" w:rsidRDefault="00CB2073" w:rsidP="00CB2073"/>
    <w:p w14:paraId="1D5A28D0" w14:textId="77777777" w:rsidR="00CB2073" w:rsidRDefault="00CB2073" w:rsidP="00CB2073"/>
    <w:p w14:paraId="26DC7E1E" w14:textId="77777777" w:rsidR="00CB2073" w:rsidRDefault="00CB2073" w:rsidP="00CB2073"/>
    <w:p w14:paraId="73DF1478" w14:textId="77777777" w:rsidR="00CB2073" w:rsidRDefault="00CB2073" w:rsidP="00CB2073"/>
    <w:p w14:paraId="50213C0D" w14:textId="77777777" w:rsidR="00CB2073" w:rsidRDefault="00CB2073" w:rsidP="00CB2073"/>
    <w:p w14:paraId="26098D53" w14:textId="77777777" w:rsidR="00CB2073" w:rsidRDefault="00CB2073" w:rsidP="00CB2073"/>
    <w:p w14:paraId="577F7162" w14:textId="77777777" w:rsidR="00CB2073" w:rsidRDefault="00CB2073" w:rsidP="00CB2073"/>
    <w:p w14:paraId="4F2D9A56" w14:textId="77777777" w:rsidR="009D28F7" w:rsidRDefault="009D28F7" w:rsidP="00CB2073"/>
    <w:p w14:paraId="2386B800" w14:textId="77777777" w:rsidR="009D28F7" w:rsidRDefault="009D28F7" w:rsidP="00CB2073"/>
    <w:tbl>
      <w:tblPr>
        <w:tblStyle w:val="TableGrid"/>
        <w:tblW w:w="0" w:type="auto"/>
        <w:tblLook w:val="04A0" w:firstRow="1" w:lastRow="0" w:firstColumn="1" w:lastColumn="0" w:noHBand="0" w:noVBand="1"/>
      </w:tblPr>
      <w:tblGrid>
        <w:gridCol w:w="9576"/>
      </w:tblGrid>
      <w:tr w:rsidR="00CB2073" w:rsidRPr="00F17411" w14:paraId="1451953B" w14:textId="77777777" w:rsidTr="00BF0189">
        <w:tc>
          <w:tcPr>
            <w:tcW w:w="9576" w:type="dxa"/>
            <w:tcBorders>
              <w:top w:val="single" w:sz="4" w:space="0" w:color="auto"/>
              <w:left w:val="single" w:sz="4" w:space="0" w:color="auto"/>
              <w:bottom w:val="single" w:sz="4" w:space="0" w:color="auto"/>
              <w:right w:val="single" w:sz="4" w:space="0" w:color="auto"/>
            </w:tcBorders>
          </w:tcPr>
          <w:p w14:paraId="024D9AEA" w14:textId="77777777" w:rsidR="00CB2073" w:rsidRPr="00F17411" w:rsidRDefault="00CB2073" w:rsidP="00BF0189">
            <w:pPr>
              <w:tabs>
                <w:tab w:val="left" w:pos="2897"/>
              </w:tabs>
            </w:pPr>
            <w:r w:rsidRPr="00F17411">
              <w:lastRenderedPageBreak/>
              <w:t>Use case ID:</w:t>
            </w:r>
            <w:r w:rsidR="00AD4F00">
              <w:t xml:space="preserve"> USC-14</w:t>
            </w:r>
            <w:r>
              <w:t xml:space="preserve">                            </w:t>
            </w:r>
            <w:r w:rsidRPr="00F17411">
              <w:t>Name:</w:t>
            </w:r>
            <w:r>
              <w:t xml:space="preserve"> </w:t>
            </w:r>
            <w:r w:rsidR="001D2200">
              <w:t>Build Renewable Food Production U</w:t>
            </w:r>
            <w:r>
              <w:t>nits</w:t>
            </w:r>
          </w:p>
          <w:p w14:paraId="763CBE59" w14:textId="77777777" w:rsidR="00CB2073" w:rsidRDefault="00CB2073" w:rsidP="00BF0189">
            <w:r>
              <w:t>Pre-conditions: The user has successfully started a new game with the home screen of the game successfully loaded.</w:t>
            </w:r>
          </w:p>
          <w:p w14:paraId="135F5725" w14:textId="77777777" w:rsidR="00CB2073" w:rsidRDefault="00CB2073" w:rsidP="00BF0189">
            <w:r>
              <w:t>Post-conditions: The user can successfully build renewable food production units such as farms and mills in the game.</w:t>
            </w:r>
          </w:p>
          <w:p w14:paraId="4B9EE5C1" w14:textId="77777777" w:rsidR="00CB2073" w:rsidRDefault="00CB2073" w:rsidP="00BF0189">
            <w:r>
              <w:t>Initiated by: Game Player (user).</w:t>
            </w:r>
          </w:p>
          <w:p w14:paraId="29E1099C" w14:textId="77777777" w:rsidR="00CB2073" w:rsidRDefault="00CB2073" w:rsidP="00BF0189">
            <w:r>
              <w:t xml:space="preserve">Triggering Event: The user drags the icon for farm or mill unit from the menu on to the screen, includes </w:t>
            </w:r>
            <w:r w:rsidRPr="00286BF7">
              <w:rPr>
                <w:b/>
                <w:i/>
              </w:rPr>
              <w:t>Build Units</w:t>
            </w:r>
            <w:r>
              <w:t xml:space="preserve"> use case.</w:t>
            </w:r>
          </w:p>
          <w:p w14:paraId="393A801C" w14:textId="77777777" w:rsidR="00CB2073" w:rsidRPr="00F17411" w:rsidRDefault="00CB2073" w:rsidP="00BF0189">
            <w:r>
              <w:t>Additional Actors: NA</w:t>
            </w:r>
          </w:p>
        </w:tc>
      </w:tr>
      <w:tr w:rsidR="00CB2073" w:rsidRPr="00B71210" w14:paraId="3F2FBC23" w14:textId="77777777" w:rsidTr="00BF0189">
        <w:tc>
          <w:tcPr>
            <w:tcW w:w="9576" w:type="dxa"/>
            <w:tcBorders>
              <w:top w:val="single" w:sz="4" w:space="0" w:color="auto"/>
              <w:left w:val="single" w:sz="4" w:space="0" w:color="auto"/>
              <w:bottom w:val="single" w:sz="4" w:space="0" w:color="auto"/>
              <w:right w:val="single" w:sz="4" w:space="0" w:color="auto"/>
            </w:tcBorders>
          </w:tcPr>
          <w:p w14:paraId="18D6B0DB" w14:textId="77777777" w:rsidR="00CB2073" w:rsidRPr="00F17411" w:rsidRDefault="00CB2073" w:rsidP="00BF0189">
            <w:r w:rsidRPr="00F17411">
              <w:t>Sequence of Events:</w:t>
            </w:r>
          </w:p>
          <w:p w14:paraId="7F4B92C7" w14:textId="77777777" w:rsidR="00CB2073" w:rsidRPr="003D6EED" w:rsidRDefault="00CB2073" w:rsidP="00F92AD9">
            <w:pPr>
              <w:pStyle w:val="stimulus"/>
              <w:numPr>
                <w:ilvl w:val="0"/>
                <w:numId w:val="15"/>
              </w:numPr>
              <w:spacing w:line="240" w:lineRule="auto"/>
              <w:rPr>
                <w:szCs w:val="24"/>
              </w:rPr>
            </w:pPr>
            <w:r w:rsidRPr="003D6EED">
              <w:rPr>
                <w:szCs w:val="24"/>
              </w:rPr>
              <w:t xml:space="preserve">The player drags the </w:t>
            </w:r>
            <w:r>
              <w:rPr>
                <w:szCs w:val="24"/>
              </w:rPr>
              <w:t xml:space="preserve">farm or mill unit icon </w:t>
            </w:r>
            <w:r w:rsidRPr="003D6EED">
              <w:rPr>
                <w:szCs w:val="24"/>
              </w:rPr>
              <w:t>from the menu on to the screen and selects villagers and  resources(wood</w:t>
            </w:r>
            <w:r>
              <w:rPr>
                <w:szCs w:val="24"/>
              </w:rPr>
              <w:t>, stones</w:t>
            </w:r>
            <w:r w:rsidRPr="003D6EED">
              <w:rPr>
                <w:szCs w:val="24"/>
              </w:rPr>
              <w:t>) to build houses</w:t>
            </w:r>
          </w:p>
          <w:p w14:paraId="114AD89A" w14:textId="77777777" w:rsidR="00CB2073" w:rsidRDefault="00CB2073" w:rsidP="00BF0189">
            <w:pPr>
              <w:pStyle w:val="response"/>
              <w:rPr>
                <w:sz w:val="24"/>
                <w:szCs w:val="24"/>
              </w:rPr>
            </w:pPr>
            <w:r>
              <w:rPr>
                <w:sz w:val="24"/>
                <w:szCs w:val="24"/>
              </w:rPr>
              <w:t xml:space="preserve"> a) The system engages the selected villagers to build the farm or mill units and uses the resources from the available resources in order to build them. The farms and mills act as renewable sources of food.</w:t>
            </w:r>
          </w:p>
          <w:p w14:paraId="7F644C9B" w14:textId="77777777" w:rsidR="00CB2073" w:rsidRDefault="00CB2073" w:rsidP="00BF0189">
            <w:pPr>
              <w:pStyle w:val="response"/>
              <w:numPr>
                <w:ilvl w:val="0"/>
                <w:numId w:val="0"/>
              </w:numPr>
              <w:ind w:left="1800"/>
              <w:rPr>
                <w:sz w:val="24"/>
                <w:szCs w:val="24"/>
              </w:rPr>
            </w:pPr>
            <w:r>
              <w:rPr>
                <w:sz w:val="24"/>
                <w:szCs w:val="24"/>
              </w:rPr>
              <w:t>b) The system increases the food resources available with the player as more and more food production units are added to the civilization.</w:t>
            </w:r>
          </w:p>
          <w:p w14:paraId="45DBCD25" w14:textId="77777777" w:rsidR="00CB2073" w:rsidRPr="007165F5" w:rsidRDefault="00CB2073" w:rsidP="00BF0189">
            <w:pPr>
              <w:pStyle w:val="stimulus"/>
              <w:numPr>
                <w:ilvl w:val="0"/>
                <w:numId w:val="0"/>
              </w:numPr>
              <w:ind w:left="1080"/>
            </w:pPr>
            <w:r>
              <w:t xml:space="preserve">      </w:t>
            </w:r>
          </w:p>
          <w:p w14:paraId="1C59E194" w14:textId="77777777" w:rsidR="00CB2073" w:rsidRPr="00B71210" w:rsidRDefault="00CB2073" w:rsidP="00BF0189">
            <w:pPr>
              <w:pStyle w:val="stimulus"/>
              <w:numPr>
                <w:ilvl w:val="0"/>
                <w:numId w:val="0"/>
              </w:numPr>
              <w:ind w:left="1080" w:hanging="360"/>
            </w:pPr>
          </w:p>
        </w:tc>
      </w:tr>
      <w:tr w:rsidR="00CB2073" w:rsidRPr="00F17411" w14:paraId="3EC6C3B7" w14:textId="77777777" w:rsidTr="00BF0189">
        <w:tc>
          <w:tcPr>
            <w:tcW w:w="9576" w:type="dxa"/>
            <w:tcBorders>
              <w:top w:val="single" w:sz="4" w:space="0" w:color="auto"/>
              <w:left w:val="single" w:sz="4" w:space="0" w:color="auto"/>
              <w:bottom w:val="single" w:sz="4" w:space="0" w:color="auto"/>
              <w:right w:val="single" w:sz="4" w:space="0" w:color="auto"/>
            </w:tcBorders>
          </w:tcPr>
          <w:p w14:paraId="25516E99" w14:textId="77777777" w:rsidR="00CB2073" w:rsidRDefault="00CB2073" w:rsidP="00BF0189">
            <w:r w:rsidRPr="00F17411">
              <w:t xml:space="preserve">Alternatives: </w:t>
            </w:r>
            <w:r>
              <w:t>NA</w:t>
            </w:r>
          </w:p>
          <w:p w14:paraId="400C9BEE" w14:textId="77777777" w:rsidR="00CB2073" w:rsidRPr="00F17411" w:rsidRDefault="00CB2073" w:rsidP="00BF0189">
            <w:r w:rsidRPr="00F17411">
              <w:t xml:space="preserve">Exceptions: </w:t>
            </w:r>
            <w:r w:rsidR="002F2DB3">
              <w:t>The system will not allow the user to build any units in case he/she does not have any resources available at that point of time.</w:t>
            </w:r>
          </w:p>
        </w:tc>
      </w:tr>
    </w:tbl>
    <w:p w14:paraId="6A4F1D8B" w14:textId="77777777" w:rsidR="00CB2073" w:rsidRDefault="00CB2073" w:rsidP="00CB2073"/>
    <w:p w14:paraId="782D4412" w14:textId="77777777" w:rsidR="00CB2073" w:rsidRDefault="00CB2073" w:rsidP="00CB2073"/>
    <w:p w14:paraId="7B9959ED" w14:textId="77777777" w:rsidR="00CB2073" w:rsidRDefault="00CB2073" w:rsidP="00CB2073"/>
    <w:p w14:paraId="451BCECF" w14:textId="77777777" w:rsidR="00CB2073" w:rsidRDefault="00CB2073" w:rsidP="00CB2073"/>
    <w:p w14:paraId="56D9C2D3" w14:textId="77777777" w:rsidR="00CB2073" w:rsidRDefault="00CB2073" w:rsidP="00CB2073"/>
    <w:p w14:paraId="7B13FA81" w14:textId="77777777" w:rsidR="00CB2073" w:rsidRDefault="00CB2073" w:rsidP="00CB2073"/>
    <w:p w14:paraId="487E2F9B" w14:textId="77777777" w:rsidR="009D28F7" w:rsidRDefault="009D28F7" w:rsidP="00CB2073"/>
    <w:p w14:paraId="2BF53A2E" w14:textId="77777777" w:rsidR="009D28F7" w:rsidRDefault="009D28F7" w:rsidP="00CB2073"/>
    <w:tbl>
      <w:tblPr>
        <w:tblStyle w:val="TableGrid"/>
        <w:tblW w:w="0" w:type="auto"/>
        <w:tblLook w:val="04A0" w:firstRow="1" w:lastRow="0" w:firstColumn="1" w:lastColumn="0" w:noHBand="0" w:noVBand="1"/>
      </w:tblPr>
      <w:tblGrid>
        <w:gridCol w:w="9576"/>
      </w:tblGrid>
      <w:tr w:rsidR="00CB2073" w:rsidRPr="00F17411" w14:paraId="454F875C" w14:textId="77777777" w:rsidTr="00BF0189">
        <w:tc>
          <w:tcPr>
            <w:tcW w:w="9576" w:type="dxa"/>
            <w:tcBorders>
              <w:top w:val="single" w:sz="4" w:space="0" w:color="auto"/>
              <w:left w:val="single" w:sz="4" w:space="0" w:color="auto"/>
              <w:bottom w:val="single" w:sz="4" w:space="0" w:color="auto"/>
              <w:right w:val="single" w:sz="4" w:space="0" w:color="auto"/>
            </w:tcBorders>
          </w:tcPr>
          <w:p w14:paraId="79C5CDA0" w14:textId="77777777" w:rsidR="00CB2073" w:rsidRPr="00F17411" w:rsidRDefault="00CB2073" w:rsidP="00BF0189">
            <w:pPr>
              <w:tabs>
                <w:tab w:val="left" w:pos="2897"/>
              </w:tabs>
            </w:pPr>
            <w:r w:rsidRPr="00F17411">
              <w:t>Use case ID:</w:t>
            </w:r>
            <w:r w:rsidR="00AD4F00">
              <w:t xml:space="preserve"> USC-15</w:t>
            </w:r>
            <w:r>
              <w:t xml:space="preserve">                            </w:t>
            </w:r>
            <w:r w:rsidRPr="00F17411">
              <w:t>Name:</w:t>
            </w:r>
            <w:r>
              <w:t xml:space="preserve"> Build Resource Stacking Units</w:t>
            </w:r>
          </w:p>
          <w:p w14:paraId="346E67F0" w14:textId="77777777" w:rsidR="00CB2073" w:rsidRDefault="00CB2073" w:rsidP="00BF0189">
            <w:r>
              <w:t>Pre-conditions: The user has successfully started a new game with the home screen of the game successfully loaded.</w:t>
            </w:r>
          </w:p>
          <w:p w14:paraId="0A9642EC" w14:textId="77777777" w:rsidR="00CB2073" w:rsidRDefault="00CB2073" w:rsidP="00BF0189">
            <w:r>
              <w:t>Post-conditions: The user can successfully build resource stacking units such as lumber camps, town center(s) and docking stations in the game.</w:t>
            </w:r>
          </w:p>
          <w:p w14:paraId="41921E51" w14:textId="77777777" w:rsidR="00CB2073" w:rsidRDefault="00CB2073" w:rsidP="00BF0189">
            <w:r>
              <w:t>Initiated by: Game Player (user).</w:t>
            </w:r>
          </w:p>
          <w:p w14:paraId="1DA1E750" w14:textId="77777777" w:rsidR="00CB2073" w:rsidRDefault="00CB2073" w:rsidP="00BF0189">
            <w:r>
              <w:t xml:space="preserve">Triggering Event: The user drags the icon for lumber camp, town center or docking station from the menu on to the screen, includes </w:t>
            </w:r>
            <w:r w:rsidRPr="00286BF7">
              <w:rPr>
                <w:b/>
                <w:i/>
              </w:rPr>
              <w:t>Build Units</w:t>
            </w:r>
            <w:r>
              <w:t xml:space="preserve"> use case.</w:t>
            </w:r>
          </w:p>
          <w:p w14:paraId="6733B264" w14:textId="77777777" w:rsidR="00CB2073" w:rsidRPr="00F17411" w:rsidRDefault="00CB2073" w:rsidP="00BF0189">
            <w:r>
              <w:t>Additional Actors: NA</w:t>
            </w:r>
          </w:p>
        </w:tc>
      </w:tr>
      <w:tr w:rsidR="00CB2073" w:rsidRPr="00B71210" w14:paraId="0AD88B47" w14:textId="77777777" w:rsidTr="00BF0189">
        <w:tc>
          <w:tcPr>
            <w:tcW w:w="9576" w:type="dxa"/>
            <w:tcBorders>
              <w:top w:val="single" w:sz="4" w:space="0" w:color="auto"/>
              <w:left w:val="single" w:sz="4" w:space="0" w:color="auto"/>
              <w:bottom w:val="single" w:sz="4" w:space="0" w:color="auto"/>
              <w:right w:val="single" w:sz="4" w:space="0" w:color="auto"/>
            </w:tcBorders>
          </w:tcPr>
          <w:p w14:paraId="1708B6E1" w14:textId="77777777" w:rsidR="00CB2073" w:rsidRPr="00F17411" w:rsidRDefault="00CB2073" w:rsidP="00BF0189">
            <w:r w:rsidRPr="00F17411">
              <w:t>Sequence of Events:</w:t>
            </w:r>
          </w:p>
          <w:p w14:paraId="445CA324" w14:textId="77777777" w:rsidR="00CB2073" w:rsidRDefault="00CB2073" w:rsidP="00F92AD9">
            <w:pPr>
              <w:pStyle w:val="stimulus"/>
              <w:numPr>
                <w:ilvl w:val="0"/>
                <w:numId w:val="16"/>
              </w:numPr>
              <w:spacing w:line="240" w:lineRule="auto"/>
            </w:pPr>
            <w:r>
              <w:t xml:space="preserve">The player drags </w:t>
            </w:r>
            <w:r w:rsidRPr="003D6EED">
              <w:rPr>
                <w:szCs w:val="24"/>
              </w:rPr>
              <w:t xml:space="preserve">the </w:t>
            </w:r>
            <w:r>
              <w:rPr>
                <w:szCs w:val="24"/>
              </w:rPr>
              <w:t xml:space="preserve">for lumber camp, town center or docking station icon </w:t>
            </w:r>
            <w:r w:rsidRPr="003D6EED">
              <w:rPr>
                <w:szCs w:val="24"/>
              </w:rPr>
              <w:t>from the menu on to the screen and selects villagers and  resources(wood</w:t>
            </w:r>
            <w:r>
              <w:rPr>
                <w:szCs w:val="24"/>
              </w:rPr>
              <w:t>, stones</w:t>
            </w:r>
            <w:r w:rsidRPr="003D6EED">
              <w:rPr>
                <w:szCs w:val="24"/>
              </w:rPr>
              <w:t xml:space="preserve">) to build </w:t>
            </w:r>
            <w:r>
              <w:rPr>
                <w:szCs w:val="24"/>
              </w:rPr>
              <w:t>a lumber camp or town center or a docking station.</w:t>
            </w:r>
          </w:p>
          <w:p w14:paraId="30EB67E8" w14:textId="77777777" w:rsidR="00CB2073" w:rsidRDefault="00CB2073" w:rsidP="00BF0189">
            <w:pPr>
              <w:pStyle w:val="response"/>
              <w:rPr>
                <w:sz w:val="24"/>
                <w:szCs w:val="24"/>
              </w:rPr>
            </w:pPr>
            <w:r>
              <w:rPr>
                <w:sz w:val="24"/>
                <w:szCs w:val="24"/>
              </w:rPr>
              <w:t xml:space="preserve">a) The system engages the selected villagers to build the selected resource stacking unit and uses the resources from the available resources in order to build them. Lumber camps act as a unit for stacking the wood whereas the docking station acts as a unit for stacking fishes which act as food resources. The town center can act as a central stacking point for any kind of resource. </w:t>
            </w:r>
          </w:p>
          <w:p w14:paraId="51FE023A" w14:textId="77777777" w:rsidR="00CB2073" w:rsidRDefault="00CB2073" w:rsidP="00BF0189">
            <w:pPr>
              <w:pStyle w:val="response"/>
              <w:numPr>
                <w:ilvl w:val="0"/>
                <w:numId w:val="0"/>
              </w:numPr>
              <w:ind w:left="1800"/>
              <w:rPr>
                <w:sz w:val="24"/>
                <w:szCs w:val="24"/>
              </w:rPr>
            </w:pPr>
            <w:r>
              <w:rPr>
                <w:sz w:val="24"/>
                <w:szCs w:val="24"/>
              </w:rPr>
              <w:t>b) The system increases the food or wood resources available with the player as more and more resources are stacked into more and more resource stacking units.</w:t>
            </w:r>
          </w:p>
          <w:p w14:paraId="18A847D6" w14:textId="77777777" w:rsidR="00CB2073" w:rsidRPr="0099647B" w:rsidRDefault="00CB2073" w:rsidP="00BF0189">
            <w:pPr>
              <w:pStyle w:val="stimulus"/>
              <w:numPr>
                <w:ilvl w:val="0"/>
                <w:numId w:val="0"/>
              </w:numPr>
              <w:ind w:left="1080"/>
            </w:pPr>
          </w:p>
        </w:tc>
      </w:tr>
      <w:tr w:rsidR="00CB2073" w:rsidRPr="00F17411" w14:paraId="618F1F4F" w14:textId="77777777" w:rsidTr="00BF0189">
        <w:tc>
          <w:tcPr>
            <w:tcW w:w="9576" w:type="dxa"/>
            <w:tcBorders>
              <w:top w:val="single" w:sz="4" w:space="0" w:color="auto"/>
              <w:left w:val="single" w:sz="4" w:space="0" w:color="auto"/>
              <w:bottom w:val="single" w:sz="4" w:space="0" w:color="auto"/>
              <w:right w:val="single" w:sz="4" w:space="0" w:color="auto"/>
            </w:tcBorders>
          </w:tcPr>
          <w:p w14:paraId="3063CE8D" w14:textId="77777777" w:rsidR="00CB2073" w:rsidRDefault="00CB2073" w:rsidP="00BF0189">
            <w:r w:rsidRPr="00F17411">
              <w:t xml:space="preserve">Alternatives: </w:t>
            </w:r>
            <w:r>
              <w:t>NA</w:t>
            </w:r>
          </w:p>
          <w:p w14:paraId="7FF7D40E" w14:textId="77777777" w:rsidR="00CB2073" w:rsidRPr="00F17411" w:rsidRDefault="00CB2073" w:rsidP="00BF0189">
            <w:r w:rsidRPr="00F17411">
              <w:t xml:space="preserve">Exceptions: </w:t>
            </w:r>
            <w:r w:rsidR="00A6198E">
              <w:t>The system will not allow the user to build any units in case he/she does not have any resources available at that point of time.</w:t>
            </w:r>
          </w:p>
        </w:tc>
      </w:tr>
    </w:tbl>
    <w:p w14:paraId="4AB10E36" w14:textId="77777777" w:rsidR="00CB2073" w:rsidRDefault="00CB2073" w:rsidP="00CB2073"/>
    <w:p w14:paraId="057B18C5" w14:textId="77777777" w:rsidR="00CB2073" w:rsidRDefault="00CB2073" w:rsidP="00CB2073"/>
    <w:p w14:paraId="5E71E74D" w14:textId="77777777" w:rsidR="00CB2073" w:rsidRDefault="00CB2073" w:rsidP="00CB2073"/>
    <w:p w14:paraId="52C3557B" w14:textId="77777777" w:rsidR="00CB2073" w:rsidRDefault="00CB2073" w:rsidP="00CB2073"/>
    <w:p w14:paraId="2AB327BA" w14:textId="77777777" w:rsidR="009D28F7" w:rsidRDefault="009D28F7" w:rsidP="00CB2073"/>
    <w:p w14:paraId="3607CE75" w14:textId="77777777" w:rsidR="009D28F7" w:rsidRDefault="009D28F7" w:rsidP="00CB2073"/>
    <w:tbl>
      <w:tblPr>
        <w:tblStyle w:val="TableGrid"/>
        <w:tblW w:w="0" w:type="auto"/>
        <w:tblLook w:val="04A0" w:firstRow="1" w:lastRow="0" w:firstColumn="1" w:lastColumn="0" w:noHBand="0" w:noVBand="1"/>
      </w:tblPr>
      <w:tblGrid>
        <w:gridCol w:w="9576"/>
      </w:tblGrid>
      <w:tr w:rsidR="00CB2073" w:rsidRPr="00F17411" w14:paraId="31311A34" w14:textId="77777777" w:rsidTr="00BF0189">
        <w:tc>
          <w:tcPr>
            <w:tcW w:w="9576" w:type="dxa"/>
            <w:tcBorders>
              <w:top w:val="single" w:sz="4" w:space="0" w:color="auto"/>
              <w:left w:val="single" w:sz="4" w:space="0" w:color="auto"/>
              <w:bottom w:val="single" w:sz="4" w:space="0" w:color="auto"/>
              <w:right w:val="single" w:sz="4" w:space="0" w:color="auto"/>
            </w:tcBorders>
          </w:tcPr>
          <w:p w14:paraId="648827B5" w14:textId="77777777" w:rsidR="00CB2073" w:rsidRPr="00F17411" w:rsidRDefault="00CB2073" w:rsidP="00BF0189">
            <w:pPr>
              <w:tabs>
                <w:tab w:val="left" w:pos="2897"/>
              </w:tabs>
            </w:pPr>
            <w:r w:rsidRPr="00F17411">
              <w:t>Use case ID:</w:t>
            </w:r>
            <w:r w:rsidR="00AD4F00">
              <w:t xml:space="preserve"> USC-16</w:t>
            </w:r>
            <w:r>
              <w:t xml:space="preserve">                            </w:t>
            </w:r>
            <w:r w:rsidRPr="00F17411">
              <w:t>Name:</w:t>
            </w:r>
            <w:r>
              <w:t xml:space="preserve"> Pause Game</w:t>
            </w:r>
          </w:p>
          <w:p w14:paraId="5668365A" w14:textId="77777777" w:rsidR="00CB2073" w:rsidRDefault="00CB2073" w:rsidP="00BF0189">
            <w:r>
              <w:t>Pre-conditions: The user has successfully started a new game with the home screen of the game successfully loaded.</w:t>
            </w:r>
          </w:p>
          <w:p w14:paraId="76F9EE3D" w14:textId="77777777" w:rsidR="00CB2073" w:rsidRDefault="00CB2073" w:rsidP="00BF0189"/>
          <w:p w14:paraId="6D35884D" w14:textId="77777777" w:rsidR="00CB2073" w:rsidRPr="003626E7" w:rsidRDefault="00CB2073" w:rsidP="00BF0189">
            <w:pPr>
              <w:pStyle w:val="Default"/>
              <w:rPr>
                <w:rFonts w:ascii="Times New Roman" w:hAnsi="Times New Roman" w:cs="Times New Roman"/>
              </w:rPr>
            </w:pPr>
            <w:r w:rsidRPr="003626E7">
              <w:rPr>
                <w:rFonts w:ascii="Times New Roman" w:hAnsi="Times New Roman" w:cs="Times New Roman"/>
              </w:rPr>
              <w:t>Post-conditions: The player is able to pause the game at any point of time during the gameplay and resume the game with no loss of data.</w:t>
            </w:r>
          </w:p>
          <w:p w14:paraId="39BAF2C6" w14:textId="77777777" w:rsidR="00CB2073" w:rsidRPr="00CB1B90" w:rsidRDefault="00CB2073" w:rsidP="00BF0189">
            <w:r>
              <w:t>Triggering Event: The player presses the pause key at any point of gameplay.</w:t>
            </w:r>
          </w:p>
          <w:p w14:paraId="5400790F" w14:textId="77777777" w:rsidR="00CB2073" w:rsidRPr="00F17411" w:rsidRDefault="00CB2073" w:rsidP="00BF0189">
            <w:r>
              <w:t>Additional Actors: NA</w:t>
            </w:r>
          </w:p>
        </w:tc>
      </w:tr>
      <w:tr w:rsidR="00CB2073" w:rsidRPr="00AA5C2F" w14:paraId="2B8EE609" w14:textId="77777777" w:rsidTr="00BF0189">
        <w:tc>
          <w:tcPr>
            <w:tcW w:w="9576" w:type="dxa"/>
            <w:tcBorders>
              <w:top w:val="single" w:sz="4" w:space="0" w:color="auto"/>
              <w:left w:val="single" w:sz="4" w:space="0" w:color="auto"/>
              <w:bottom w:val="single" w:sz="4" w:space="0" w:color="auto"/>
              <w:right w:val="single" w:sz="4" w:space="0" w:color="auto"/>
            </w:tcBorders>
          </w:tcPr>
          <w:p w14:paraId="43C709FE" w14:textId="77777777" w:rsidR="00CB2073" w:rsidRPr="00F17411" w:rsidRDefault="00CB2073" w:rsidP="00BF0189">
            <w:r w:rsidRPr="00F17411">
              <w:t>Sequence of Events:</w:t>
            </w:r>
          </w:p>
          <w:p w14:paraId="45D72B97" w14:textId="77777777" w:rsidR="00CB2073" w:rsidRPr="00C92B30" w:rsidRDefault="00CB2073" w:rsidP="00F92AD9">
            <w:pPr>
              <w:pStyle w:val="stimulus"/>
              <w:numPr>
                <w:ilvl w:val="0"/>
                <w:numId w:val="19"/>
              </w:numPr>
              <w:spacing w:line="240" w:lineRule="auto"/>
              <w:rPr>
                <w:szCs w:val="24"/>
              </w:rPr>
            </w:pPr>
            <w:r>
              <w:rPr>
                <w:szCs w:val="24"/>
              </w:rPr>
              <w:t>At any point of time, the player wishes to pause the game and presses the pause key on the keyboard.</w:t>
            </w:r>
            <w:r w:rsidRPr="00C92B30">
              <w:rPr>
                <w:szCs w:val="24"/>
              </w:rPr>
              <w:t xml:space="preserve"> </w:t>
            </w:r>
          </w:p>
          <w:p w14:paraId="6AB02348" w14:textId="77777777" w:rsidR="00CB2073" w:rsidRDefault="00CB2073" w:rsidP="00BF0189">
            <w:pPr>
              <w:pStyle w:val="response"/>
              <w:rPr>
                <w:sz w:val="24"/>
                <w:szCs w:val="24"/>
              </w:rPr>
            </w:pPr>
            <w:r>
              <w:rPr>
                <w:sz w:val="24"/>
                <w:szCs w:val="24"/>
              </w:rPr>
              <w:t>The system will pause the game with the player’s progress in the game till that point saved.</w:t>
            </w:r>
          </w:p>
          <w:p w14:paraId="024682C9" w14:textId="77777777" w:rsidR="00CB2073" w:rsidRDefault="00CB2073" w:rsidP="00CB2073">
            <w:pPr>
              <w:pStyle w:val="stimulus"/>
              <w:spacing w:line="240" w:lineRule="auto"/>
            </w:pPr>
            <w:r>
              <w:t>The player resumes his/her game by pressing the pause key again.</w:t>
            </w:r>
          </w:p>
          <w:p w14:paraId="661415A2" w14:textId="77777777" w:rsidR="00CB2073" w:rsidRPr="00B85951" w:rsidRDefault="00CB2073" w:rsidP="00BF0189">
            <w:pPr>
              <w:pStyle w:val="response"/>
            </w:pPr>
            <w:r>
              <w:t>The system resumes the game for the player and loads the game exactly from the point where it was paused.</w:t>
            </w:r>
          </w:p>
        </w:tc>
      </w:tr>
      <w:tr w:rsidR="00CB2073" w:rsidRPr="00F17411" w14:paraId="26313AD6" w14:textId="77777777" w:rsidTr="00BF0189">
        <w:tc>
          <w:tcPr>
            <w:tcW w:w="9576" w:type="dxa"/>
            <w:tcBorders>
              <w:top w:val="single" w:sz="4" w:space="0" w:color="auto"/>
              <w:left w:val="single" w:sz="4" w:space="0" w:color="auto"/>
              <w:bottom w:val="single" w:sz="4" w:space="0" w:color="auto"/>
              <w:right w:val="single" w:sz="4" w:space="0" w:color="auto"/>
            </w:tcBorders>
          </w:tcPr>
          <w:p w14:paraId="241BAD41" w14:textId="77777777" w:rsidR="00CB2073" w:rsidRDefault="00CB2073" w:rsidP="00BF0189">
            <w:r w:rsidRPr="00F17411">
              <w:t xml:space="preserve">Alternatives: </w:t>
            </w:r>
            <w:r>
              <w:t>NA</w:t>
            </w:r>
          </w:p>
          <w:p w14:paraId="54D2631D" w14:textId="77777777" w:rsidR="00CB2073" w:rsidRPr="00F17411" w:rsidRDefault="00CB2073" w:rsidP="0007774D">
            <w:r w:rsidRPr="00F17411">
              <w:t xml:space="preserve">Exceptions: </w:t>
            </w:r>
            <w:r w:rsidR="0007774D">
              <w:t>The game will not be able to continue from the point the user left in case the user pauses the game and there is a power outage or a system failure.</w:t>
            </w:r>
          </w:p>
        </w:tc>
      </w:tr>
    </w:tbl>
    <w:p w14:paraId="49AADB6A" w14:textId="77777777" w:rsidR="00CB2073" w:rsidRDefault="00CB2073" w:rsidP="00CB2073"/>
    <w:p w14:paraId="3AB049C6" w14:textId="77777777" w:rsidR="00CB2073" w:rsidRDefault="00CB2073" w:rsidP="00CB2073"/>
    <w:p w14:paraId="180B09B9" w14:textId="77777777" w:rsidR="00CB2073" w:rsidRDefault="00CB2073" w:rsidP="00CB2073"/>
    <w:p w14:paraId="7A80BB0C" w14:textId="77777777" w:rsidR="00CB2073" w:rsidRDefault="00CB2073" w:rsidP="00CB2073"/>
    <w:p w14:paraId="3794A815" w14:textId="77777777" w:rsidR="00CB2073" w:rsidRDefault="00CB2073" w:rsidP="00CB2073"/>
    <w:p w14:paraId="5D00F6AF" w14:textId="77777777" w:rsidR="00CB2073" w:rsidRDefault="00CB2073" w:rsidP="00CB2073"/>
    <w:p w14:paraId="0904753D" w14:textId="77777777" w:rsidR="009D28F7" w:rsidRDefault="009D28F7" w:rsidP="00CB2073"/>
    <w:p w14:paraId="0B125A96" w14:textId="77777777" w:rsidR="009D28F7" w:rsidRDefault="009D28F7" w:rsidP="00CB2073"/>
    <w:p w14:paraId="5A29F386" w14:textId="77777777" w:rsidR="009D28F7" w:rsidRDefault="009D28F7" w:rsidP="00CB2073"/>
    <w:p w14:paraId="16703D04" w14:textId="77777777" w:rsidR="009D28F7" w:rsidRDefault="009D28F7" w:rsidP="00CB2073"/>
    <w:tbl>
      <w:tblPr>
        <w:tblStyle w:val="TableGrid"/>
        <w:tblW w:w="0" w:type="auto"/>
        <w:tblLook w:val="04A0" w:firstRow="1" w:lastRow="0" w:firstColumn="1" w:lastColumn="0" w:noHBand="0" w:noVBand="1"/>
      </w:tblPr>
      <w:tblGrid>
        <w:gridCol w:w="9576"/>
      </w:tblGrid>
      <w:tr w:rsidR="00CB2073" w:rsidRPr="00F17411" w14:paraId="39E8FFFF" w14:textId="77777777" w:rsidTr="00BF0189">
        <w:tc>
          <w:tcPr>
            <w:tcW w:w="9576" w:type="dxa"/>
            <w:tcBorders>
              <w:top w:val="single" w:sz="4" w:space="0" w:color="auto"/>
              <w:left w:val="single" w:sz="4" w:space="0" w:color="auto"/>
              <w:bottom w:val="single" w:sz="4" w:space="0" w:color="auto"/>
              <w:right w:val="single" w:sz="4" w:space="0" w:color="auto"/>
            </w:tcBorders>
          </w:tcPr>
          <w:p w14:paraId="6AE1740E" w14:textId="77777777" w:rsidR="00CB2073" w:rsidRPr="00F17411" w:rsidRDefault="00CB2073" w:rsidP="00BF0189">
            <w:pPr>
              <w:tabs>
                <w:tab w:val="left" w:pos="2897"/>
              </w:tabs>
            </w:pPr>
            <w:r w:rsidRPr="00F17411">
              <w:t>Use case ID:</w:t>
            </w:r>
            <w:r w:rsidR="00AD4F00">
              <w:t xml:space="preserve"> USC-17</w:t>
            </w:r>
            <w:r>
              <w:t xml:space="preserve">                            </w:t>
            </w:r>
            <w:r w:rsidRPr="00F17411">
              <w:t>Name:</w:t>
            </w:r>
            <w:r>
              <w:t xml:space="preserve"> </w:t>
            </w:r>
            <w:r w:rsidRPr="00C82777">
              <w:t>Build Military Units</w:t>
            </w:r>
          </w:p>
          <w:p w14:paraId="662E205D" w14:textId="77777777" w:rsidR="00CB2073" w:rsidRDefault="00CB2073" w:rsidP="00BF0189">
            <w:r>
              <w:t>Pre-conditions: The user has successfully started a new game with the home screen of the game successfully loaded.</w:t>
            </w:r>
          </w:p>
          <w:p w14:paraId="129C838D" w14:textId="77777777" w:rsidR="00CB2073" w:rsidRDefault="00CB2073" w:rsidP="00BF0189">
            <w:r>
              <w:t>Post-conditions: The user can successfully build military units such as barracks, archery ranges and also associate armed men, archers with them.</w:t>
            </w:r>
          </w:p>
          <w:p w14:paraId="196F840E" w14:textId="77777777" w:rsidR="00CB2073" w:rsidRDefault="00CB2073" w:rsidP="00BF0189">
            <w:r>
              <w:t>Initiated by: Game Player (user).</w:t>
            </w:r>
          </w:p>
          <w:p w14:paraId="6629B9AB" w14:textId="77777777" w:rsidR="00CB2073" w:rsidRDefault="00CB2073" w:rsidP="00BF0189">
            <w:r>
              <w:t xml:space="preserve">Triggering Event: The user drags the icon for barracks or archery ranges from the menu on to the screen, includes </w:t>
            </w:r>
            <w:r w:rsidRPr="00286BF7">
              <w:rPr>
                <w:b/>
                <w:i/>
              </w:rPr>
              <w:t>Build Units</w:t>
            </w:r>
            <w:r>
              <w:t xml:space="preserve"> use case.</w:t>
            </w:r>
          </w:p>
          <w:p w14:paraId="69C4B1E1" w14:textId="77777777" w:rsidR="00CB2073" w:rsidRPr="00F17411" w:rsidRDefault="00CB2073" w:rsidP="00BF0189">
            <w:r>
              <w:t>Additional Actors: NA</w:t>
            </w:r>
          </w:p>
        </w:tc>
      </w:tr>
      <w:tr w:rsidR="00CB2073" w:rsidRPr="0099647B" w14:paraId="0973C997" w14:textId="77777777" w:rsidTr="00BF0189">
        <w:tc>
          <w:tcPr>
            <w:tcW w:w="9576" w:type="dxa"/>
            <w:tcBorders>
              <w:top w:val="single" w:sz="4" w:space="0" w:color="auto"/>
              <w:left w:val="single" w:sz="4" w:space="0" w:color="auto"/>
              <w:bottom w:val="single" w:sz="4" w:space="0" w:color="auto"/>
              <w:right w:val="single" w:sz="4" w:space="0" w:color="auto"/>
            </w:tcBorders>
          </w:tcPr>
          <w:p w14:paraId="3AB1ABC2" w14:textId="77777777" w:rsidR="00CB2073" w:rsidRPr="00F17411" w:rsidRDefault="00CB2073" w:rsidP="00BF0189">
            <w:r w:rsidRPr="00F17411">
              <w:t>Sequence of Events:</w:t>
            </w:r>
          </w:p>
          <w:p w14:paraId="4D170E50" w14:textId="77777777" w:rsidR="00C57545" w:rsidRDefault="00C57545" w:rsidP="00F92AD9">
            <w:pPr>
              <w:pStyle w:val="stimulus"/>
              <w:numPr>
                <w:ilvl w:val="0"/>
                <w:numId w:val="56"/>
              </w:numPr>
              <w:spacing w:line="240" w:lineRule="auto"/>
            </w:pPr>
            <w:r>
              <w:t xml:space="preserve">The player </w:t>
            </w:r>
            <w:r w:rsidR="00E722FA">
              <w:t xml:space="preserve">drags </w:t>
            </w:r>
            <w:r w:rsidR="00E722FA" w:rsidRPr="003D6EED">
              <w:rPr>
                <w:szCs w:val="24"/>
              </w:rPr>
              <w:t>the</w:t>
            </w:r>
            <w:r w:rsidR="00E722FA">
              <w:rPr>
                <w:szCs w:val="24"/>
              </w:rPr>
              <w:t xml:space="preserve"> icon</w:t>
            </w:r>
            <w:r w:rsidR="00E722FA" w:rsidRPr="003D6EED">
              <w:rPr>
                <w:szCs w:val="24"/>
              </w:rPr>
              <w:t xml:space="preserve"> </w:t>
            </w:r>
            <w:r w:rsidR="00E722FA">
              <w:rPr>
                <w:szCs w:val="24"/>
              </w:rPr>
              <w:t xml:space="preserve">for barracks or archery range </w:t>
            </w:r>
            <w:r w:rsidR="00E722FA" w:rsidRPr="003D6EED">
              <w:rPr>
                <w:szCs w:val="24"/>
              </w:rPr>
              <w:t>from the menu on to the screen and selects villagers and resources (wood</w:t>
            </w:r>
            <w:r w:rsidR="00E722FA">
              <w:rPr>
                <w:szCs w:val="24"/>
              </w:rPr>
              <w:t>, stones</w:t>
            </w:r>
            <w:r w:rsidR="00E722FA" w:rsidRPr="003D6EED">
              <w:rPr>
                <w:szCs w:val="24"/>
              </w:rPr>
              <w:t xml:space="preserve">) to build </w:t>
            </w:r>
            <w:r w:rsidR="00E722FA">
              <w:rPr>
                <w:szCs w:val="24"/>
              </w:rPr>
              <w:t>them.</w:t>
            </w:r>
          </w:p>
          <w:p w14:paraId="088CEEEE" w14:textId="77777777" w:rsidR="003E1014" w:rsidRDefault="003E1014" w:rsidP="003E1014">
            <w:pPr>
              <w:pStyle w:val="response"/>
              <w:rPr>
                <w:sz w:val="24"/>
                <w:szCs w:val="24"/>
              </w:rPr>
            </w:pPr>
            <w:r>
              <w:rPr>
                <w:sz w:val="24"/>
                <w:szCs w:val="24"/>
              </w:rPr>
              <w:t xml:space="preserve">a) The system engages the selected villagers to build the selected military unit and uses the resources from the available resources in order to build them. </w:t>
            </w:r>
          </w:p>
          <w:p w14:paraId="21B6C81A" w14:textId="77777777" w:rsidR="00CB2073" w:rsidRDefault="003E1014" w:rsidP="0080228C">
            <w:pPr>
              <w:pStyle w:val="response"/>
              <w:numPr>
                <w:ilvl w:val="0"/>
                <w:numId w:val="0"/>
              </w:numPr>
              <w:ind w:left="1800"/>
              <w:rPr>
                <w:sz w:val="24"/>
                <w:szCs w:val="24"/>
              </w:rPr>
            </w:pPr>
            <w:r>
              <w:rPr>
                <w:sz w:val="24"/>
                <w:szCs w:val="24"/>
              </w:rPr>
              <w:t>b) The system adds more and more armed men and war technologies as more and more military units are built, which in turn increases the player’s military strength.</w:t>
            </w:r>
          </w:p>
          <w:p w14:paraId="7C27444A" w14:textId="77777777" w:rsidR="0080228C" w:rsidRPr="0080228C" w:rsidRDefault="0080228C" w:rsidP="000B421B">
            <w:pPr>
              <w:pStyle w:val="stimulus"/>
              <w:numPr>
                <w:ilvl w:val="0"/>
                <w:numId w:val="0"/>
              </w:numPr>
              <w:ind w:left="1080"/>
            </w:pPr>
          </w:p>
        </w:tc>
      </w:tr>
      <w:tr w:rsidR="00CB2073" w:rsidRPr="00F17411" w14:paraId="138B88DE" w14:textId="77777777" w:rsidTr="00BF0189">
        <w:tc>
          <w:tcPr>
            <w:tcW w:w="9576" w:type="dxa"/>
            <w:tcBorders>
              <w:top w:val="single" w:sz="4" w:space="0" w:color="auto"/>
              <w:left w:val="single" w:sz="4" w:space="0" w:color="auto"/>
              <w:bottom w:val="single" w:sz="4" w:space="0" w:color="auto"/>
              <w:right w:val="single" w:sz="4" w:space="0" w:color="auto"/>
            </w:tcBorders>
          </w:tcPr>
          <w:p w14:paraId="3A095F53" w14:textId="77777777" w:rsidR="00CB2073" w:rsidRDefault="00CB2073" w:rsidP="00BF0189">
            <w:r w:rsidRPr="00F17411">
              <w:t xml:space="preserve">Alternatives: </w:t>
            </w:r>
            <w:r>
              <w:t>NA</w:t>
            </w:r>
          </w:p>
          <w:p w14:paraId="149AD935" w14:textId="77777777" w:rsidR="00CB2073" w:rsidRPr="00F17411" w:rsidRDefault="00CB2073" w:rsidP="00BF0189">
            <w:r w:rsidRPr="00F17411">
              <w:t xml:space="preserve">Exceptions: </w:t>
            </w:r>
            <w:r w:rsidR="00607CD9">
              <w:t>The system will not allow the user to build any units in case he/she does not have any resources available at that point of time.</w:t>
            </w:r>
          </w:p>
        </w:tc>
      </w:tr>
    </w:tbl>
    <w:p w14:paraId="6B0E727B" w14:textId="77777777" w:rsidR="00CB2073" w:rsidRDefault="00CB2073" w:rsidP="00CB2073"/>
    <w:p w14:paraId="244ABD9D" w14:textId="77777777" w:rsidR="00CB2073" w:rsidRDefault="00CB2073" w:rsidP="00CB2073"/>
    <w:p w14:paraId="6258FD49" w14:textId="77777777" w:rsidR="00CB2073" w:rsidRDefault="00CB2073" w:rsidP="00CB2073"/>
    <w:p w14:paraId="0AF9BDC7" w14:textId="77777777" w:rsidR="00CB2073" w:rsidRDefault="00CB2073" w:rsidP="00CB2073"/>
    <w:p w14:paraId="29F2301E" w14:textId="77777777" w:rsidR="00CB2073" w:rsidRDefault="00CB2073" w:rsidP="00CB2073"/>
    <w:p w14:paraId="4B2CCAE9" w14:textId="77777777" w:rsidR="00CB2073" w:rsidRDefault="00CB2073" w:rsidP="00CB2073"/>
    <w:p w14:paraId="10712896" w14:textId="77777777" w:rsidR="009D28F7" w:rsidRDefault="009D28F7" w:rsidP="00CB2073"/>
    <w:p w14:paraId="602EB119" w14:textId="77777777" w:rsidR="009D28F7" w:rsidRDefault="009D28F7" w:rsidP="00CB2073"/>
    <w:tbl>
      <w:tblPr>
        <w:tblStyle w:val="TableGrid"/>
        <w:tblW w:w="0" w:type="auto"/>
        <w:tblLook w:val="04A0" w:firstRow="1" w:lastRow="0" w:firstColumn="1" w:lastColumn="0" w:noHBand="0" w:noVBand="1"/>
      </w:tblPr>
      <w:tblGrid>
        <w:gridCol w:w="9576"/>
      </w:tblGrid>
      <w:tr w:rsidR="00CB2073" w:rsidRPr="00F17411" w14:paraId="3E8474FE" w14:textId="77777777" w:rsidTr="00BF0189">
        <w:tc>
          <w:tcPr>
            <w:tcW w:w="9576" w:type="dxa"/>
            <w:tcBorders>
              <w:top w:val="single" w:sz="4" w:space="0" w:color="auto"/>
              <w:left w:val="single" w:sz="4" w:space="0" w:color="auto"/>
              <w:bottom w:val="single" w:sz="4" w:space="0" w:color="auto"/>
              <w:right w:val="single" w:sz="4" w:space="0" w:color="auto"/>
            </w:tcBorders>
          </w:tcPr>
          <w:p w14:paraId="7A4CE52B" w14:textId="77777777" w:rsidR="00CB2073" w:rsidRPr="00F17411" w:rsidRDefault="00CB2073" w:rsidP="00BF0189">
            <w:pPr>
              <w:tabs>
                <w:tab w:val="left" w:pos="2897"/>
              </w:tabs>
            </w:pPr>
            <w:r w:rsidRPr="00F17411">
              <w:t>Use case ID:</w:t>
            </w:r>
            <w:r w:rsidR="00AD4F00">
              <w:t xml:space="preserve"> USC-18</w:t>
            </w:r>
            <w:r>
              <w:t xml:space="preserve">                            </w:t>
            </w:r>
            <w:r w:rsidRPr="00F17411">
              <w:t>Name:</w:t>
            </w:r>
            <w:r>
              <w:t xml:space="preserve"> Build Mining Units</w:t>
            </w:r>
          </w:p>
          <w:p w14:paraId="7300A1B2" w14:textId="77777777" w:rsidR="00CB2073" w:rsidRDefault="00CB2073" w:rsidP="00BF0189">
            <w:r>
              <w:t>Pre-conditions: The user has successfully started a new game with the home screen of the game successfully loaded.</w:t>
            </w:r>
          </w:p>
          <w:p w14:paraId="7A482C43" w14:textId="77777777" w:rsidR="00CB2073" w:rsidRDefault="00CB2073" w:rsidP="00BF0189">
            <w:r>
              <w:t>Post-conditions: The user can successfully build mining units such as gold or stone mining units.</w:t>
            </w:r>
          </w:p>
          <w:p w14:paraId="3DD6F742" w14:textId="77777777" w:rsidR="00CB2073" w:rsidRDefault="00CB2073" w:rsidP="00BF0189">
            <w:r>
              <w:t>Initiated by: Game Player (user).</w:t>
            </w:r>
          </w:p>
          <w:p w14:paraId="7AD86E9F" w14:textId="77777777" w:rsidR="00CB2073" w:rsidRDefault="00CB2073" w:rsidP="00BF0189">
            <w:r>
              <w:t xml:space="preserve">Triggering Event: The user drags the icon for gold or stone mining units from the menu on to the screen, includes </w:t>
            </w:r>
            <w:r w:rsidRPr="00286BF7">
              <w:rPr>
                <w:b/>
                <w:i/>
              </w:rPr>
              <w:t>Build Units</w:t>
            </w:r>
            <w:r>
              <w:t xml:space="preserve"> use case.</w:t>
            </w:r>
          </w:p>
          <w:p w14:paraId="5C18CD2F" w14:textId="77777777" w:rsidR="00CB2073" w:rsidRPr="00F17411" w:rsidRDefault="00CB2073" w:rsidP="00BF0189">
            <w:r>
              <w:t>Additional Actors: NA</w:t>
            </w:r>
          </w:p>
        </w:tc>
      </w:tr>
      <w:tr w:rsidR="00CB2073" w:rsidRPr="0099647B" w14:paraId="1C2A3DC4" w14:textId="77777777" w:rsidTr="00BF0189">
        <w:tc>
          <w:tcPr>
            <w:tcW w:w="9576" w:type="dxa"/>
            <w:tcBorders>
              <w:top w:val="single" w:sz="4" w:space="0" w:color="auto"/>
              <w:left w:val="single" w:sz="4" w:space="0" w:color="auto"/>
              <w:bottom w:val="single" w:sz="4" w:space="0" w:color="auto"/>
              <w:right w:val="single" w:sz="4" w:space="0" w:color="auto"/>
            </w:tcBorders>
          </w:tcPr>
          <w:p w14:paraId="7A8903D8" w14:textId="77777777" w:rsidR="00CB2073" w:rsidRPr="00F17411" w:rsidRDefault="00CB2073" w:rsidP="00BF0189">
            <w:r w:rsidRPr="00F17411">
              <w:t>Sequence of Events:</w:t>
            </w:r>
          </w:p>
          <w:p w14:paraId="756571EC" w14:textId="77777777" w:rsidR="00F92B14" w:rsidRDefault="00F92B14" w:rsidP="00F92AD9">
            <w:pPr>
              <w:pStyle w:val="stimulus"/>
              <w:numPr>
                <w:ilvl w:val="0"/>
                <w:numId w:val="57"/>
              </w:numPr>
              <w:spacing w:line="240" w:lineRule="auto"/>
            </w:pPr>
            <w:r>
              <w:t xml:space="preserve">The </w:t>
            </w:r>
            <w:r w:rsidR="006153FE">
              <w:t xml:space="preserve">player drags </w:t>
            </w:r>
            <w:r w:rsidR="006153FE" w:rsidRPr="003D6EED">
              <w:rPr>
                <w:szCs w:val="24"/>
              </w:rPr>
              <w:t>the</w:t>
            </w:r>
            <w:r w:rsidR="006153FE">
              <w:rPr>
                <w:szCs w:val="24"/>
              </w:rPr>
              <w:t xml:space="preserve"> icon</w:t>
            </w:r>
            <w:r w:rsidR="006153FE" w:rsidRPr="003D6EED">
              <w:rPr>
                <w:szCs w:val="24"/>
              </w:rPr>
              <w:t xml:space="preserve"> </w:t>
            </w:r>
            <w:r w:rsidR="006153FE">
              <w:rPr>
                <w:szCs w:val="24"/>
              </w:rPr>
              <w:t>for gold or stone mining units</w:t>
            </w:r>
            <w:r w:rsidR="006153FE" w:rsidRPr="003D6EED">
              <w:rPr>
                <w:szCs w:val="24"/>
              </w:rPr>
              <w:t xml:space="preserve"> from the menu on to the screen and selects villagers and resources (wood</w:t>
            </w:r>
            <w:r w:rsidR="006153FE">
              <w:rPr>
                <w:szCs w:val="24"/>
              </w:rPr>
              <w:t>, stones</w:t>
            </w:r>
            <w:r w:rsidR="006153FE" w:rsidRPr="003D6EED">
              <w:rPr>
                <w:szCs w:val="24"/>
              </w:rPr>
              <w:t xml:space="preserve">) to build </w:t>
            </w:r>
            <w:r w:rsidR="006153FE">
              <w:rPr>
                <w:szCs w:val="24"/>
              </w:rPr>
              <w:t>them.</w:t>
            </w:r>
          </w:p>
          <w:p w14:paraId="4FD05FB2" w14:textId="77777777" w:rsidR="00F351F3" w:rsidRDefault="00F351F3" w:rsidP="00F351F3">
            <w:pPr>
              <w:pStyle w:val="response"/>
              <w:rPr>
                <w:sz w:val="24"/>
                <w:szCs w:val="24"/>
              </w:rPr>
            </w:pPr>
            <w:r>
              <w:rPr>
                <w:sz w:val="24"/>
                <w:szCs w:val="24"/>
              </w:rPr>
              <w:t xml:space="preserve">a) The system engages the selected villagers to build the </w:t>
            </w:r>
            <w:r>
              <w:rPr>
                <w:szCs w:val="24"/>
              </w:rPr>
              <w:t>gold or stone mining units</w:t>
            </w:r>
            <w:r>
              <w:rPr>
                <w:sz w:val="24"/>
                <w:szCs w:val="24"/>
              </w:rPr>
              <w:t xml:space="preserve"> and uses the resources from the available resources in order to build them. </w:t>
            </w:r>
          </w:p>
          <w:p w14:paraId="07F41E56" w14:textId="77777777" w:rsidR="00CB2073" w:rsidRDefault="00F351F3" w:rsidP="00F44A49">
            <w:pPr>
              <w:pStyle w:val="response"/>
              <w:numPr>
                <w:ilvl w:val="0"/>
                <w:numId w:val="0"/>
              </w:numPr>
              <w:ind w:left="1800"/>
              <w:rPr>
                <w:sz w:val="24"/>
                <w:szCs w:val="24"/>
              </w:rPr>
            </w:pPr>
            <w:r>
              <w:rPr>
                <w:sz w:val="24"/>
                <w:szCs w:val="24"/>
              </w:rPr>
              <w:t>b) The system adds more and more gold and stone resources as more and more mining units are added to the civilization.</w:t>
            </w:r>
          </w:p>
          <w:p w14:paraId="3B3C8795" w14:textId="77777777" w:rsidR="00F44A49" w:rsidRPr="00F44A49" w:rsidRDefault="00F44A49" w:rsidP="00F55578">
            <w:pPr>
              <w:pStyle w:val="stimulus"/>
              <w:numPr>
                <w:ilvl w:val="0"/>
                <w:numId w:val="0"/>
              </w:numPr>
              <w:ind w:left="1080"/>
            </w:pPr>
          </w:p>
        </w:tc>
      </w:tr>
      <w:tr w:rsidR="00CB2073" w:rsidRPr="00F17411" w14:paraId="46FE256C" w14:textId="77777777" w:rsidTr="00BF0189">
        <w:tc>
          <w:tcPr>
            <w:tcW w:w="9576" w:type="dxa"/>
            <w:tcBorders>
              <w:top w:val="single" w:sz="4" w:space="0" w:color="auto"/>
              <w:left w:val="single" w:sz="4" w:space="0" w:color="auto"/>
              <w:bottom w:val="single" w:sz="4" w:space="0" w:color="auto"/>
              <w:right w:val="single" w:sz="4" w:space="0" w:color="auto"/>
            </w:tcBorders>
          </w:tcPr>
          <w:p w14:paraId="1B904B7E" w14:textId="77777777" w:rsidR="00CB2073" w:rsidRDefault="00CB2073" w:rsidP="00BF0189">
            <w:r w:rsidRPr="00F17411">
              <w:t xml:space="preserve">Alternatives: </w:t>
            </w:r>
            <w:r>
              <w:t>NA</w:t>
            </w:r>
          </w:p>
          <w:p w14:paraId="09ACD899" w14:textId="77777777" w:rsidR="00CB2073" w:rsidRPr="00F17411" w:rsidRDefault="00704160" w:rsidP="00BF0189">
            <w:r>
              <w:t xml:space="preserve">Exceptions: </w:t>
            </w:r>
            <w:r w:rsidR="00620F48">
              <w:t xml:space="preserve">The </w:t>
            </w:r>
            <w:r w:rsidR="00607CD9">
              <w:t xml:space="preserve">system will not allow the </w:t>
            </w:r>
            <w:r w:rsidR="00620F48">
              <w:t>user to build any units in case he/she does not have any resources available at that point of time.</w:t>
            </w:r>
          </w:p>
        </w:tc>
      </w:tr>
    </w:tbl>
    <w:p w14:paraId="1EEE70C9" w14:textId="77777777" w:rsidR="00CB2073" w:rsidRDefault="00CB2073" w:rsidP="00CB2073"/>
    <w:p w14:paraId="3C698C9C" w14:textId="77777777" w:rsidR="00CB2073" w:rsidRDefault="00CB2073" w:rsidP="00CB2073"/>
    <w:p w14:paraId="3844225A" w14:textId="77777777" w:rsidR="00CB2073" w:rsidRDefault="00CB2073" w:rsidP="00CB2073"/>
    <w:p w14:paraId="28E69CD4" w14:textId="77777777" w:rsidR="00CB2073" w:rsidRDefault="00CB2073" w:rsidP="00CB2073"/>
    <w:p w14:paraId="321B4B75" w14:textId="77777777" w:rsidR="00CB2073" w:rsidRDefault="00CB2073" w:rsidP="00CB2073"/>
    <w:p w14:paraId="5C2A8432" w14:textId="77777777" w:rsidR="00CB2073" w:rsidRDefault="00CB2073" w:rsidP="00CB2073"/>
    <w:p w14:paraId="661E50F2" w14:textId="77777777" w:rsidR="009D28F7" w:rsidRDefault="009D28F7" w:rsidP="00CB2073"/>
    <w:p w14:paraId="34144B80" w14:textId="77777777" w:rsidR="009D28F7" w:rsidRDefault="009D28F7" w:rsidP="00CB2073"/>
    <w:p w14:paraId="09A14372" w14:textId="77777777" w:rsidR="009D28F7" w:rsidRDefault="009D28F7" w:rsidP="00CB2073"/>
    <w:tbl>
      <w:tblPr>
        <w:tblStyle w:val="TableGrid"/>
        <w:tblW w:w="0" w:type="auto"/>
        <w:tblLook w:val="04A0" w:firstRow="1" w:lastRow="0" w:firstColumn="1" w:lastColumn="0" w:noHBand="0" w:noVBand="1"/>
      </w:tblPr>
      <w:tblGrid>
        <w:gridCol w:w="9576"/>
      </w:tblGrid>
      <w:tr w:rsidR="00CB2073" w:rsidRPr="00F17411" w14:paraId="0A85A7B7" w14:textId="77777777" w:rsidTr="00BF0189">
        <w:tc>
          <w:tcPr>
            <w:tcW w:w="9576" w:type="dxa"/>
            <w:tcBorders>
              <w:top w:val="single" w:sz="4" w:space="0" w:color="auto"/>
              <w:left w:val="single" w:sz="4" w:space="0" w:color="auto"/>
              <w:bottom w:val="single" w:sz="4" w:space="0" w:color="auto"/>
              <w:right w:val="single" w:sz="4" w:space="0" w:color="auto"/>
            </w:tcBorders>
          </w:tcPr>
          <w:p w14:paraId="0AA52D01" w14:textId="77777777" w:rsidR="00CB2073" w:rsidRPr="00F17411" w:rsidRDefault="00CB2073" w:rsidP="00BF0189">
            <w:pPr>
              <w:tabs>
                <w:tab w:val="left" w:pos="2897"/>
              </w:tabs>
            </w:pPr>
            <w:r w:rsidRPr="00F17411">
              <w:t>Use case ID:</w:t>
            </w:r>
            <w:r w:rsidR="00AD4F00">
              <w:t xml:space="preserve"> USC-19</w:t>
            </w:r>
            <w:r>
              <w:t xml:space="preserve">                            </w:t>
            </w:r>
            <w:r w:rsidRPr="00F17411">
              <w:t>Name:</w:t>
            </w:r>
            <w:r>
              <w:t xml:space="preserve"> </w:t>
            </w:r>
            <w:r w:rsidR="00934A45">
              <w:t>Players E</w:t>
            </w:r>
            <w:r>
              <w:t>ngage i</w:t>
            </w:r>
            <w:r w:rsidR="00934A45">
              <w:t>n C</w:t>
            </w:r>
            <w:r>
              <w:t>onquests</w:t>
            </w:r>
          </w:p>
          <w:p w14:paraId="7DBC48DD" w14:textId="77777777" w:rsidR="00CB2073" w:rsidRDefault="00CB2073" w:rsidP="00BF0189">
            <w:r>
              <w:t xml:space="preserve">Pre-conditions: The user has successfully started a new game and currently has some holdings with respect to military resources. </w:t>
            </w:r>
          </w:p>
          <w:p w14:paraId="3B444DC2" w14:textId="77777777" w:rsidR="00CB2073" w:rsidRDefault="00CB2073" w:rsidP="00BF0189">
            <w:r>
              <w:t>Post-conditions: The user is able to successfully engage in conquests or trade with other players. Initiated by: Game Player (user).</w:t>
            </w:r>
          </w:p>
          <w:p w14:paraId="4667CE8A" w14:textId="77777777" w:rsidR="00CB2073" w:rsidRPr="00C82777" w:rsidRDefault="00CB2073" w:rsidP="00BF0189">
            <w:r>
              <w:t>Triggering Event: The user deploys his/her military resources to attack some other player</w:t>
            </w:r>
            <w:r w:rsidR="00C706F5">
              <w:t>.</w:t>
            </w:r>
          </w:p>
          <w:p w14:paraId="176B4D6A" w14:textId="77777777" w:rsidR="00CB2073" w:rsidRPr="00F17411" w:rsidRDefault="00CB2073" w:rsidP="00BF0189">
            <w:r>
              <w:t>Additional Actors: NA</w:t>
            </w:r>
          </w:p>
        </w:tc>
      </w:tr>
      <w:tr w:rsidR="00CB2073" w:rsidRPr="0099647B" w14:paraId="2F22632B" w14:textId="77777777" w:rsidTr="00BF0189">
        <w:tc>
          <w:tcPr>
            <w:tcW w:w="9576" w:type="dxa"/>
            <w:tcBorders>
              <w:top w:val="single" w:sz="4" w:space="0" w:color="auto"/>
              <w:left w:val="single" w:sz="4" w:space="0" w:color="auto"/>
              <w:bottom w:val="single" w:sz="4" w:space="0" w:color="auto"/>
              <w:right w:val="single" w:sz="4" w:space="0" w:color="auto"/>
            </w:tcBorders>
          </w:tcPr>
          <w:p w14:paraId="447FC08B" w14:textId="77777777" w:rsidR="00CB2073" w:rsidRPr="00F17411" w:rsidRDefault="00CB2073" w:rsidP="00BF0189">
            <w:r w:rsidRPr="00F17411">
              <w:t>Sequence of Events:</w:t>
            </w:r>
          </w:p>
          <w:p w14:paraId="740A5CA6" w14:textId="77777777" w:rsidR="00CB2073" w:rsidRPr="0031462E" w:rsidRDefault="00CB2073" w:rsidP="00F92AD9">
            <w:pPr>
              <w:pStyle w:val="stimulus"/>
              <w:numPr>
                <w:ilvl w:val="0"/>
                <w:numId w:val="17"/>
              </w:numPr>
              <w:spacing w:line="240" w:lineRule="auto"/>
              <w:rPr>
                <w:szCs w:val="24"/>
              </w:rPr>
            </w:pPr>
            <w:r w:rsidRPr="0031462E">
              <w:rPr>
                <w:szCs w:val="24"/>
              </w:rPr>
              <w:t>The player decides to increase his resources and land by attacking his/her opponents for which he</w:t>
            </w:r>
            <w:r>
              <w:rPr>
                <w:szCs w:val="24"/>
              </w:rPr>
              <w:t>/she deploys</w:t>
            </w:r>
            <w:r w:rsidRPr="0031462E">
              <w:rPr>
                <w:szCs w:val="24"/>
              </w:rPr>
              <w:t xml:space="preserve"> his</w:t>
            </w:r>
            <w:r>
              <w:rPr>
                <w:szCs w:val="24"/>
              </w:rPr>
              <w:t>/her</w:t>
            </w:r>
            <w:r w:rsidRPr="0031462E">
              <w:rPr>
                <w:szCs w:val="24"/>
              </w:rPr>
              <w:t xml:space="preserve"> available military units by controlling their movement</w:t>
            </w:r>
            <w:r>
              <w:rPr>
                <w:szCs w:val="24"/>
              </w:rPr>
              <w:t xml:space="preserve"> and the type of war equipment/technologies used</w:t>
            </w:r>
            <w:r w:rsidRPr="0031462E">
              <w:rPr>
                <w:szCs w:val="24"/>
              </w:rPr>
              <w:t>.</w:t>
            </w:r>
          </w:p>
          <w:p w14:paraId="4C91496F" w14:textId="77777777" w:rsidR="00CB2073" w:rsidRDefault="00CB2073" w:rsidP="00BF0189">
            <w:pPr>
              <w:pStyle w:val="response"/>
              <w:rPr>
                <w:sz w:val="24"/>
                <w:szCs w:val="24"/>
              </w:rPr>
            </w:pPr>
            <w:r>
              <w:rPr>
                <w:sz w:val="24"/>
                <w:szCs w:val="24"/>
              </w:rPr>
              <w:t xml:space="preserve"> The system deploys the player’s military units against the opponent’s and they engage in a conquest.</w:t>
            </w:r>
          </w:p>
          <w:p w14:paraId="7CBB0E59" w14:textId="77777777" w:rsidR="00CB2073" w:rsidRPr="00AA5C2F" w:rsidRDefault="00CB2073" w:rsidP="00BF0189">
            <w:pPr>
              <w:pStyle w:val="stimulus"/>
              <w:numPr>
                <w:ilvl w:val="0"/>
                <w:numId w:val="0"/>
              </w:numPr>
              <w:ind w:left="1080"/>
            </w:pPr>
          </w:p>
        </w:tc>
      </w:tr>
      <w:tr w:rsidR="00CB2073" w:rsidRPr="00F17411" w14:paraId="47D90CB6" w14:textId="77777777" w:rsidTr="00BF0189">
        <w:tc>
          <w:tcPr>
            <w:tcW w:w="9576" w:type="dxa"/>
            <w:tcBorders>
              <w:top w:val="single" w:sz="4" w:space="0" w:color="auto"/>
              <w:left w:val="single" w:sz="4" w:space="0" w:color="auto"/>
              <w:bottom w:val="single" w:sz="4" w:space="0" w:color="auto"/>
              <w:right w:val="single" w:sz="4" w:space="0" w:color="auto"/>
            </w:tcBorders>
          </w:tcPr>
          <w:p w14:paraId="554345C2" w14:textId="77777777" w:rsidR="00CB2073" w:rsidRDefault="00CB2073" w:rsidP="00BF0189">
            <w:r w:rsidRPr="00F17411">
              <w:t xml:space="preserve">Alternatives: </w:t>
            </w:r>
            <w:r>
              <w:t>NA</w:t>
            </w:r>
          </w:p>
          <w:p w14:paraId="10D7F4DA" w14:textId="77777777" w:rsidR="00CB2073" w:rsidRPr="00F17411" w:rsidRDefault="00CB2073" w:rsidP="002063FE">
            <w:r w:rsidRPr="00F17411">
              <w:t xml:space="preserve">Exceptions: </w:t>
            </w:r>
            <w:r w:rsidR="002063FE">
              <w:t>The system will not allow the player to engage in a conquest in case he/she does not possess any military units.</w:t>
            </w:r>
          </w:p>
        </w:tc>
      </w:tr>
    </w:tbl>
    <w:p w14:paraId="6CC980D3" w14:textId="77777777" w:rsidR="00CB2073" w:rsidRDefault="00CB2073" w:rsidP="00CB2073"/>
    <w:p w14:paraId="09600F46" w14:textId="77777777" w:rsidR="00CB2073" w:rsidRDefault="00CB2073" w:rsidP="00CB2073"/>
    <w:p w14:paraId="4536A435" w14:textId="77777777" w:rsidR="00CB2073" w:rsidRDefault="00CB2073" w:rsidP="00CB2073"/>
    <w:p w14:paraId="5C464C6F" w14:textId="77777777" w:rsidR="00CB2073" w:rsidRDefault="00CB2073" w:rsidP="00CB2073"/>
    <w:p w14:paraId="0FEF2D99" w14:textId="77777777" w:rsidR="00CB2073" w:rsidRDefault="00CB2073" w:rsidP="00CB2073"/>
    <w:p w14:paraId="65B4EFF1" w14:textId="77777777" w:rsidR="00CB2073" w:rsidRDefault="00CB2073" w:rsidP="00CB2073"/>
    <w:p w14:paraId="6965D494" w14:textId="77777777" w:rsidR="00CB2073" w:rsidRDefault="00CB2073" w:rsidP="00CB2073"/>
    <w:p w14:paraId="02991E6A" w14:textId="77777777" w:rsidR="009D28F7" w:rsidRDefault="009D28F7" w:rsidP="00CB2073"/>
    <w:p w14:paraId="47308A85" w14:textId="77777777" w:rsidR="009D28F7" w:rsidRDefault="009D28F7" w:rsidP="00CB2073"/>
    <w:p w14:paraId="2C3EEB22" w14:textId="77777777" w:rsidR="00CB2073" w:rsidRDefault="00CB2073" w:rsidP="00CB2073"/>
    <w:tbl>
      <w:tblPr>
        <w:tblStyle w:val="TableGrid"/>
        <w:tblW w:w="0" w:type="auto"/>
        <w:tblLook w:val="04A0" w:firstRow="1" w:lastRow="0" w:firstColumn="1" w:lastColumn="0" w:noHBand="0" w:noVBand="1"/>
      </w:tblPr>
      <w:tblGrid>
        <w:gridCol w:w="9576"/>
      </w:tblGrid>
      <w:tr w:rsidR="00CB2073" w:rsidRPr="00F17411" w14:paraId="4B0FB1EC" w14:textId="77777777" w:rsidTr="00BF0189">
        <w:tc>
          <w:tcPr>
            <w:tcW w:w="9576" w:type="dxa"/>
            <w:tcBorders>
              <w:top w:val="single" w:sz="4" w:space="0" w:color="auto"/>
              <w:left w:val="single" w:sz="4" w:space="0" w:color="auto"/>
              <w:bottom w:val="single" w:sz="4" w:space="0" w:color="auto"/>
              <w:right w:val="single" w:sz="4" w:space="0" w:color="auto"/>
            </w:tcBorders>
          </w:tcPr>
          <w:p w14:paraId="04CF4787" w14:textId="77777777" w:rsidR="00CB2073" w:rsidRPr="00F17411" w:rsidRDefault="00CB2073" w:rsidP="00BF0189">
            <w:pPr>
              <w:tabs>
                <w:tab w:val="left" w:pos="2897"/>
              </w:tabs>
            </w:pPr>
            <w:r w:rsidRPr="00F17411">
              <w:lastRenderedPageBreak/>
              <w:t>Use case ID:</w:t>
            </w:r>
            <w:r w:rsidR="00AD4F00">
              <w:t xml:space="preserve"> USC-20</w:t>
            </w:r>
            <w:r>
              <w:t xml:space="preserve">                            </w:t>
            </w:r>
            <w:r w:rsidRPr="00F17411">
              <w:t>Name:</w:t>
            </w:r>
            <w:r>
              <w:t xml:space="preserve"> Ring Town Bell</w:t>
            </w:r>
          </w:p>
          <w:p w14:paraId="1EF7C728" w14:textId="77777777" w:rsidR="00CB2073" w:rsidRDefault="00CB2073" w:rsidP="00BF0189">
            <w:r>
              <w:t>Pre-conditions: The user engages in a conquest with some other player.</w:t>
            </w:r>
          </w:p>
          <w:p w14:paraId="22A01D74" w14:textId="77777777" w:rsidR="00CB2073" w:rsidRDefault="00CB2073" w:rsidP="00BF0189"/>
          <w:p w14:paraId="7396AF66" w14:textId="77777777" w:rsidR="00CB2073" w:rsidRPr="00FC174F" w:rsidRDefault="00CB2073" w:rsidP="00BF0189">
            <w:pPr>
              <w:pStyle w:val="Default"/>
              <w:rPr>
                <w:rFonts w:ascii="Times New Roman" w:hAnsi="Times New Roman" w:cs="Times New Roman"/>
              </w:rPr>
            </w:pPr>
            <w:r w:rsidRPr="00FC174F">
              <w:rPr>
                <w:rFonts w:ascii="Times New Roman" w:hAnsi="Times New Roman" w:cs="Times New Roman"/>
              </w:rPr>
              <w:t>Post-conditions: The player is able to use the "Ring the Town Bel</w:t>
            </w:r>
            <w:r w:rsidR="007A1B6C" w:rsidRPr="00FC174F">
              <w:rPr>
                <w:rFonts w:ascii="Times New Roman" w:hAnsi="Times New Roman" w:cs="Times New Roman"/>
              </w:rPr>
              <w:t>l" feature in order to alert his/her</w:t>
            </w:r>
            <w:r w:rsidRPr="00FC174F">
              <w:rPr>
                <w:rFonts w:ascii="Times New Roman" w:hAnsi="Times New Roman" w:cs="Times New Roman"/>
              </w:rPr>
              <w:t xml:space="preserve"> villagers to seek shelter in the event of an attack. </w:t>
            </w:r>
          </w:p>
          <w:p w14:paraId="76D3C819" w14:textId="77777777" w:rsidR="00CB2073" w:rsidRPr="00CB1B90" w:rsidRDefault="00CB2073" w:rsidP="00BF0189">
            <w:r>
              <w:t xml:space="preserve">Triggering Event: The player clicks on “Ring the Town Bell” button on the menu, includes </w:t>
            </w:r>
            <w:r w:rsidRPr="00CB1B90">
              <w:rPr>
                <w:b/>
                <w:i/>
              </w:rPr>
              <w:t>Players engage in conquests</w:t>
            </w:r>
            <w:r>
              <w:rPr>
                <w:b/>
                <w:i/>
              </w:rPr>
              <w:t xml:space="preserve"> </w:t>
            </w:r>
            <w:r>
              <w:t>use case.</w:t>
            </w:r>
          </w:p>
          <w:p w14:paraId="35B06496" w14:textId="77777777" w:rsidR="00CB2073" w:rsidRPr="00F17411" w:rsidRDefault="00CB2073" w:rsidP="00BF0189">
            <w:r>
              <w:t>Additional Actors: NA</w:t>
            </w:r>
          </w:p>
        </w:tc>
      </w:tr>
      <w:tr w:rsidR="00CB2073" w:rsidRPr="00AA5C2F" w14:paraId="0C60ABB9" w14:textId="77777777" w:rsidTr="00BF0189">
        <w:tc>
          <w:tcPr>
            <w:tcW w:w="9576" w:type="dxa"/>
            <w:tcBorders>
              <w:top w:val="single" w:sz="4" w:space="0" w:color="auto"/>
              <w:left w:val="single" w:sz="4" w:space="0" w:color="auto"/>
              <w:bottom w:val="single" w:sz="4" w:space="0" w:color="auto"/>
              <w:right w:val="single" w:sz="4" w:space="0" w:color="auto"/>
            </w:tcBorders>
          </w:tcPr>
          <w:p w14:paraId="34298600" w14:textId="77777777" w:rsidR="00CB2073" w:rsidRPr="00F17411" w:rsidRDefault="00CB2073" w:rsidP="00BF0189">
            <w:r w:rsidRPr="00F17411">
              <w:t>Sequence of Events:</w:t>
            </w:r>
          </w:p>
          <w:p w14:paraId="38066A9E" w14:textId="77777777" w:rsidR="00127838" w:rsidRDefault="00127838" w:rsidP="00F92AD9">
            <w:pPr>
              <w:pStyle w:val="stimulus"/>
              <w:numPr>
                <w:ilvl w:val="0"/>
                <w:numId w:val="58"/>
              </w:numPr>
              <w:spacing w:line="240" w:lineRule="auto"/>
            </w:pPr>
            <w:r>
              <w:t xml:space="preserve">The </w:t>
            </w:r>
            <w:r w:rsidR="00C90796" w:rsidRPr="00C92B30">
              <w:rPr>
                <w:szCs w:val="24"/>
              </w:rPr>
              <w:t>player rings the town bell so as to alert the villagers in his civilization of an upcoming attack</w:t>
            </w:r>
          </w:p>
          <w:p w14:paraId="69350736" w14:textId="77777777" w:rsidR="00127838" w:rsidRPr="003F306E" w:rsidRDefault="00127838" w:rsidP="00127838">
            <w:pPr>
              <w:pStyle w:val="response"/>
              <w:rPr>
                <w:sz w:val="24"/>
                <w:szCs w:val="24"/>
              </w:rPr>
            </w:pPr>
            <w:r w:rsidRPr="003F306E">
              <w:rPr>
                <w:sz w:val="24"/>
                <w:szCs w:val="24"/>
              </w:rPr>
              <w:t xml:space="preserve">The </w:t>
            </w:r>
            <w:r w:rsidR="00FD5F45">
              <w:rPr>
                <w:sz w:val="24"/>
                <w:szCs w:val="24"/>
              </w:rPr>
              <w:t>system will hide the villagers in the housing units and arm them with bow and arrows so that they can protect themselves during the conquest</w:t>
            </w:r>
            <w:r w:rsidRPr="003F306E">
              <w:rPr>
                <w:sz w:val="24"/>
                <w:szCs w:val="24"/>
              </w:rPr>
              <w:t>.</w:t>
            </w:r>
          </w:p>
          <w:p w14:paraId="32629E53" w14:textId="77777777" w:rsidR="00CB2073" w:rsidRPr="00AA5C2F" w:rsidRDefault="00CB2073" w:rsidP="00BF0189">
            <w:pPr>
              <w:pStyle w:val="stimulus"/>
              <w:numPr>
                <w:ilvl w:val="0"/>
                <w:numId w:val="0"/>
              </w:numPr>
              <w:ind w:left="1080"/>
            </w:pPr>
          </w:p>
        </w:tc>
      </w:tr>
      <w:tr w:rsidR="00CB2073" w:rsidRPr="00F17411" w14:paraId="57EB4001" w14:textId="77777777" w:rsidTr="00BF0189">
        <w:tc>
          <w:tcPr>
            <w:tcW w:w="9576" w:type="dxa"/>
            <w:tcBorders>
              <w:top w:val="single" w:sz="4" w:space="0" w:color="auto"/>
              <w:left w:val="single" w:sz="4" w:space="0" w:color="auto"/>
              <w:bottom w:val="single" w:sz="4" w:space="0" w:color="auto"/>
              <w:right w:val="single" w:sz="4" w:space="0" w:color="auto"/>
            </w:tcBorders>
          </w:tcPr>
          <w:p w14:paraId="73A89C50" w14:textId="77777777" w:rsidR="00CB2073" w:rsidRDefault="00CB2073" w:rsidP="00BF0189">
            <w:r w:rsidRPr="00F17411">
              <w:t xml:space="preserve">Alternatives: </w:t>
            </w:r>
            <w:r>
              <w:t>NA</w:t>
            </w:r>
          </w:p>
          <w:p w14:paraId="2681AD8A" w14:textId="77777777" w:rsidR="00CB2073" w:rsidRPr="00F17411" w:rsidRDefault="00CB2073" w:rsidP="00EB21C9">
            <w:r w:rsidRPr="00F17411">
              <w:t xml:space="preserve">Exceptions: </w:t>
            </w:r>
            <w:r w:rsidR="00EB21C9">
              <w:t>The system will not allow the user to use the “Ring the Town Bell” feature in case there is no attack on the player’s civilization.</w:t>
            </w:r>
          </w:p>
        </w:tc>
      </w:tr>
    </w:tbl>
    <w:p w14:paraId="77033B07" w14:textId="77777777" w:rsidR="00CB2073" w:rsidRDefault="00CB2073" w:rsidP="00CB2073"/>
    <w:p w14:paraId="51FC857C" w14:textId="77777777" w:rsidR="00CB2073" w:rsidRDefault="00CB2073" w:rsidP="00CB2073"/>
    <w:p w14:paraId="5F99CF52" w14:textId="77777777" w:rsidR="00CB2073" w:rsidRDefault="00CB2073" w:rsidP="00CB2073"/>
    <w:p w14:paraId="2AB35E7F" w14:textId="77777777" w:rsidR="00CB2073" w:rsidRDefault="00CB2073" w:rsidP="00CB2073"/>
    <w:p w14:paraId="3E3D0295" w14:textId="77777777" w:rsidR="00CB2073" w:rsidRDefault="00CB2073" w:rsidP="00CB2073"/>
    <w:p w14:paraId="4598DCCE" w14:textId="77777777" w:rsidR="00CB2073" w:rsidRDefault="00CB2073" w:rsidP="00CB2073"/>
    <w:p w14:paraId="145B9A0A" w14:textId="77777777" w:rsidR="00CB2073" w:rsidRDefault="00CB2073" w:rsidP="00CB2073"/>
    <w:p w14:paraId="193124E3" w14:textId="77777777" w:rsidR="00CB2073" w:rsidRDefault="00CB2073" w:rsidP="00CB2073"/>
    <w:p w14:paraId="0D60D53C" w14:textId="77777777" w:rsidR="009D28F7" w:rsidRDefault="009D28F7" w:rsidP="00CB2073"/>
    <w:p w14:paraId="56E11E2F" w14:textId="77777777" w:rsidR="009D28F7" w:rsidRDefault="009D28F7" w:rsidP="00CB2073"/>
    <w:p w14:paraId="154FE48B" w14:textId="77777777" w:rsidR="009D28F7" w:rsidRDefault="009D28F7" w:rsidP="00CB2073"/>
    <w:p w14:paraId="34FF5874" w14:textId="77777777" w:rsidR="009D28F7" w:rsidRDefault="009D28F7" w:rsidP="00CB2073"/>
    <w:tbl>
      <w:tblPr>
        <w:tblStyle w:val="TableGrid"/>
        <w:tblW w:w="0" w:type="auto"/>
        <w:tblLook w:val="04A0" w:firstRow="1" w:lastRow="0" w:firstColumn="1" w:lastColumn="0" w:noHBand="0" w:noVBand="1"/>
      </w:tblPr>
      <w:tblGrid>
        <w:gridCol w:w="9576"/>
      </w:tblGrid>
      <w:tr w:rsidR="00CB2073" w:rsidRPr="00F17411" w14:paraId="6F0B0C4D" w14:textId="77777777" w:rsidTr="00BF0189">
        <w:tc>
          <w:tcPr>
            <w:tcW w:w="9576" w:type="dxa"/>
            <w:tcBorders>
              <w:top w:val="single" w:sz="4" w:space="0" w:color="auto"/>
              <w:left w:val="single" w:sz="4" w:space="0" w:color="auto"/>
              <w:bottom w:val="single" w:sz="4" w:space="0" w:color="auto"/>
              <w:right w:val="single" w:sz="4" w:space="0" w:color="auto"/>
            </w:tcBorders>
          </w:tcPr>
          <w:p w14:paraId="42F11735" w14:textId="77777777" w:rsidR="00CB2073" w:rsidRPr="00F17411" w:rsidRDefault="00CB2073" w:rsidP="00BF0189">
            <w:pPr>
              <w:tabs>
                <w:tab w:val="left" w:pos="2897"/>
              </w:tabs>
            </w:pPr>
            <w:r w:rsidRPr="00F17411">
              <w:t>Use case ID:</w:t>
            </w:r>
            <w:r w:rsidR="00AD4F00">
              <w:t xml:space="preserve"> USC-21</w:t>
            </w:r>
            <w:r>
              <w:t xml:space="preserve">                            </w:t>
            </w:r>
            <w:r w:rsidRPr="00F17411">
              <w:t>Name:</w:t>
            </w:r>
            <w:r>
              <w:t xml:space="preserve"> </w:t>
            </w:r>
            <w:r w:rsidR="001F600B">
              <w:t>Player Wins the C</w:t>
            </w:r>
            <w:r>
              <w:t>onquest</w:t>
            </w:r>
          </w:p>
          <w:p w14:paraId="36142784" w14:textId="77777777" w:rsidR="00CB2073" w:rsidRDefault="00CB2073" w:rsidP="00BF0189">
            <w:r>
              <w:t xml:space="preserve">Pre-conditions: The user engages in a conquest with some other player. </w:t>
            </w:r>
          </w:p>
          <w:p w14:paraId="3E3CD5EF" w14:textId="77777777" w:rsidR="00CB2073" w:rsidRDefault="00CB2073" w:rsidP="00BF0189">
            <w:r>
              <w:t>Post-conditions: The player is able to see the defeated opponents holdings added to his holdings, marked as captured.</w:t>
            </w:r>
          </w:p>
          <w:p w14:paraId="3EE809A4" w14:textId="77777777" w:rsidR="00CB2073" w:rsidRPr="00CB1B90" w:rsidRDefault="00CB2073" w:rsidP="00BF0189">
            <w:r>
              <w:t xml:space="preserve">Triggering Event: The player wins the conquest, includes </w:t>
            </w:r>
            <w:r w:rsidRPr="00CB1B90">
              <w:rPr>
                <w:b/>
                <w:i/>
              </w:rPr>
              <w:t>Players engage in conquests</w:t>
            </w:r>
            <w:r>
              <w:rPr>
                <w:b/>
                <w:i/>
              </w:rPr>
              <w:t xml:space="preserve"> </w:t>
            </w:r>
            <w:r>
              <w:t>use case.</w:t>
            </w:r>
          </w:p>
          <w:p w14:paraId="66C6ADEB" w14:textId="77777777" w:rsidR="00CB2073" w:rsidRPr="00F17411" w:rsidRDefault="00CB2073" w:rsidP="00BF0189">
            <w:r>
              <w:t>Additional Actors: NA</w:t>
            </w:r>
          </w:p>
        </w:tc>
      </w:tr>
      <w:tr w:rsidR="00CB2073" w:rsidRPr="00AA5C2F" w14:paraId="60C30509" w14:textId="77777777" w:rsidTr="00BF0189">
        <w:tc>
          <w:tcPr>
            <w:tcW w:w="9576" w:type="dxa"/>
            <w:tcBorders>
              <w:top w:val="single" w:sz="4" w:space="0" w:color="auto"/>
              <w:left w:val="single" w:sz="4" w:space="0" w:color="auto"/>
              <w:bottom w:val="single" w:sz="4" w:space="0" w:color="auto"/>
              <w:right w:val="single" w:sz="4" w:space="0" w:color="auto"/>
            </w:tcBorders>
          </w:tcPr>
          <w:p w14:paraId="15E3D073" w14:textId="77777777" w:rsidR="00CB2073" w:rsidRPr="00F17411" w:rsidRDefault="00CB2073" w:rsidP="00BF0189">
            <w:r w:rsidRPr="00F17411">
              <w:t>Sequence of Events:</w:t>
            </w:r>
          </w:p>
          <w:p w14:paraId="5FC08399" w14:textId="77777777" w:rsidR="00CB2073" w:rsidRDefault="00CB2073" w:rsidP="00F92AD9">
            <w:pPr>
              <w:pStyle w:val="stimulus"/>
              <w:numPr>
                <w:ilvl w:val="0"/>
                <w:numId w:val="18"/>
              </w:numPr>
              <w:spacing w:line="240" w:lineRule="auto"/>
            </w:pPr>
            <w:r>
              <w:t>The player engages his military units in conquest with another player/opponent and is able to win the conquest.</w:t>
            </w:r>
          </w:p>
          <w:p w14:paraId="77856AC8" w14:textId="77777777" w:rsidR="00CB2073" w:rsidRDefault="00CB2073" w:rsidP="00BF0189">
            <w:pPr>
              <w:pStyle w:val="response"/>
              <w:rPr>
                <w:sz w:val="24"/>
                <w:szCs w:val="24"/>
              </w:rPr>
            </w:pPr>
            <w:r>
              <w:t xml:space="preserve"> a) </w:t>
            </w:r>
            <w:r w:rsidRPr="00415E19">
              <w:rPr>
                <w:sz w:val="24"/>
                <w:szCs w:val="24"/>
              </w:rPr>
              <w:t>The system marks the opponent’s resour</w:t>
            </w:r>
            <w:r>
              <w:rPr>
                <w:sz w:val="24"/>
                <w:szCs w:val="24"/>
              </w:rPr>
              <w:t>ces as captured</w:t>
            </w:r>
            <w:r w:rsidRPr="00415E19">
              <w:rPr>
                <w:sz w:val="24"/>
                <w:szCs w:val="24"/>
              </w:rPr>
              <w:t xml:space="preserve"> and now as the part of player’s resources.</w:t>
            </w:r>
            <w:r>
              <w:rPr>
                <w:sz w:val="24"/>
                <w:szCs w:val="24"/>
              </w:rPr>
              <w:t xml:space="preserve"> </w:t>
            </w:r>
          </w:p>
          <w:p w14:paraId="545E7191" w14:textId="77777777" w:rsidR="00CB2073" w:rsidRPr="00FF0F68" w:rsidRDefault="00CB2073" w:rsidP="00BF0189">
            <w:pPr>
              <w:pStyle w:val="response"/>
              <w:numPr>
                <w:ilvl w:val="0"/>
                <w:numId w:val="0"/>
              </w:numPr>
              <w:ind w:left="1800"/>
              <w:rPr>
                <w:sz w:val="24"/>
                <w:szCs w:val="24"/>
              </w:rPr>
            </w:pPr>
            <w:r>
              <w:rPr>
                <w:sz w:val="24"/>
                <w:szCs w:val="24"/>
              </w:rPr>
              <w:t>b) The system increases the player’s land, food, military, gold, stone, wood and other resources increase as a result of this win.</w:t>
            </w:r>
          </w:p>
          <w:p w14:paraId="4637ABB4" w14:textId="77777777" w:rsidR="00CB2073" w:rsidRPr="00AA5C2F" w:rsidRDefault="00CB2073" w:rsidP="00BF0189">
            <w:pPr>
              <w:pStyle w:val="stimulus"/>
              <w:numPr>
                <w:ilvl w:val="0"/>
                <w:numId w:val="0"/>
              </w:numPr>
              <w:ind w:left="1080"/>
            </w:pPr>
          </w:p>
        </w:tc>
      </w:tr>
      <w:tr w:rsidR="00CB2073" w:rsidRPr="00F17411" w14:paraId="2DADB1A6" w14:textId="77777777" w:rsidTr="00BF0189">
        <w:tc>
          <w:tcPr>
            <w:tcW w:w="9576" w:type="dxa"/>
            <w:tcBorders>
              <w:top w:val="single" w:sz="4" w:space="0" w:color="auto"/>
              <w:left w:val="single" w:sz="4" w:space="0" w:color="auto"/>
              <w:bottom w:val="single" w:sz="4" w:space="0" w:color="auto"/>
              <w:right w:val="single" w:sz="4" w:space="0" w:color="auto"/>
            </w:tcBorders>
          </w:tcPr>
          <w:p w14:paraId="34A512A5" w14:textId="77777777" w:rsidR="00CB2073" w:rsidRDefault="00CB2073" w:rsidP="00BF0189">
            <w:r w:rsidRPr="00F17411">
              <w:t xml:space="preserve">Alternatives: </w:t>
            </w:r>
            <w:r>
              <w:t>NA</w:t>
            </w:r>
          </w:p>
          <w:p w14:paraId="3BC91EC1" w14:textId="77777777" w:rsidR="00CB2073" w:rsidRPr="00F17411" w:rsidRDefault="00CB2073" w:rsidP="00BF0189">
            <w:r w:rsidRPr="00F17411">
              <w:t xml:space="preserve">Exceptions: </w:t>
            </w:r>
            <w:r>
              <w:t>NA</w:t>
            </w:r>
          </w:p>
        </w:tc>
      </w:tr>
    </w:tbl>
    <w:p w14:paraId="7B84F77B" w14:textId="77777777" w:rsidR="00CB2073" w:rsidRDefault="00CB2073" w:rsidP="00CB2073"/>
    <w:p w14:paraId="37172325" w14:textId="77777777" w:rsidR="00CB2073" w:rsidRDefault="00CB2073" w:rsidP="00CB2073"/>
    <w:p w14:paraId="0DAC06DB" w14:textId="77777777" w:rsidR="00CB2073" w:rsidRDefault="00CB2073" w:rsidP="00CB2073"/>
    <w:p w14:paraId="1B8FACD1" w14:textId="77777777" w:rsidR="00CB2073" w:rsidRDefault="00CB2073" w:rsidP="00CB2073"/>
    <w:p w14:paraId="71E59CAC" w14:textId="77777777" w:rsidR="00CB2073" w:rsidRDefault="00CB2073" w:rsidP="00CB2073"/>
    <w:p w14:paraId="10B86F05" w14:textId="77777777" w:rsidR="00CB2073" w:rsidRDefault="00CB2073" w:rsidP="00CB2073"/>
    <w:p w14:paraId="0E87C219" w14:textId="77777777" w:rsidR="00CB2073" w:rsidRDefault="00CB2073" w:rsidP="00CB2073"/>
    <w:p w14:paraId="092E042A" w14:textId="77777777" w:rsidR="00CB2073" w:rsidRDefault="00CB2073" w:rsidP="00CB2073"/>
    <w:p w14:paraId="456272E2" w14:textId="77777777" w:rsidR="00CB2073" w:rsidRDefault="00CB2073" w:rsidP="00CB2073"/>
    <w:p w14:paraId="6CDE27B5" w14:textId="77777777" w:rsidR="009D28F7" w:rsidRDefault="009D28F7" w:rsidP="00CB2073"/>
    <w:p w14:paraId="21A64244" w14:textId="77777777" w:rsidR="009D28F7" w:rsidRDefault="009D28F7" w:rsidP="00CB2073"/>
    <w:p w14:paraId="0248F9C2" w14:textId="77777777" w:rsidR="009D28F7" w:rsidRDefault="009D28F7" w:rsidP="00CB2073"/>
    <w:tbl>
      <w:tblPr>
        <w:tblStyle w:val="TableGrid"/>
        <w:tblW w:w="0" w:type="auto"/>
        <w:tblLook w:val="04A0" w:firstRow="1" w:lastRow="0" w:firstColumn="1" w:lastColumn="0" w:noHBand="0" w:noVBand="1"/>
      </w:tblPr>
      <w:tblGrid>
        <w:gridCol w:w="9576"/>
      </w:tblGrid>
      <w:tr w:rsidR="00CB2073" w:rsidRPr="00F17411" w14:paraId="11B481D5" w14:textId="77777777" w:rsidTr="00BF0189">
        <w:tc>
          <w:tcPr>
            <w:tcW w:w="9576" w:type="dxa"/>
            <w:tcBorders>
              <w:top w:val="single" w:sz="4" w:space="0" w:color="auto"/>
              <w:left w:val="single" w:sz="4" w:space="0" w:color="auto"/>
              <w:bottom w:val="single" w:sz="4" w:space="0" w:color="auto"/>
              <w:right w:val="single" w:sz="4" w:space="0" w:color="auto"/>
            </w:tcBorders>
          </w:tcPr>
          <w:p w14:paraId="44A22CCA" w14:textId="77777777" w:rsidR="00CB2073" w:rsidRPr="00F17411" w:rsidRDefault="00CB2073" w:rsidP="00BF0189">
            <w:pPr>
              <w:tabs>
                <w:tab w:val="left" w:pos="2897"/>
              </w:tabs>
            </w:pPr>
            <w:r w:rsidRPr="00F17411">
              <w:t>Use case ID:</w:t>
            </w:r>
            <w:r w:rsidR="00AD4F00">
              <w:t xml:space="preserve"> USC-22</w:t>
            </w:r>
            <w:r>
              <w:t xml:space="preserve">                           </w:t>
            </w:r>
            <w:r w:rsidRPr="00F17411">
              <w:t>Name:</w:t>
            </w:r>
            <w:r>
              <w:t xml:space="preserve"> </w:t>
            </w:r>
            <w:r w:rsidR="008225BE">
              <w:t>Build T</w:t>
            </w:r>
            <w:r>
              <w:t>rading</w:t>
            </w:r>
            <w:r w:rsidR="008225BE">
              <w:t xml:space="preserve"> M</w:t>
            </w:r>
            <w:r>
              <w:t xml:space="preserve">arketplaces and </w:t>
            </w:r>
            <w:r w:rsidR="008225BE">
              <w:t>Engage in T</w:t>
            </w:r>
            <w:r>
              <w:t>rade.</w:t>
            </w:r>
          </w:p>
          <w:p w14:paraId="1C9D2CC3" w14:textId="77777777" w:rsidR="00CB2073" w:rsidRDefault="00CB2073" w:rsidP="00BF0189">
            <w:r>
              <w:t>Pre-conditions: The user has successfully started a new game and currently has some holdings with respect to food, gold, stone, technologies or weapons.</w:t>
            </w:r>
          </w:p>
          <w:p w14:paraId="54CAE41E" w14:textId="77777777" w:rsidR="00CB2073" w:rsidRDefault="00CB2073" w:rsidP="00BF0189">
            <w:r>
              <w:t>Post-conditions: The player is able to trade with other players.</w:t>
            </w:r>
          </w:p>
          <w:p w14:paraId="069E4458" w14:textId="77777777" w:rsidR="00CB2073" w:rsidRPr="00FF0388" w:rsidRDefault="00CB2073" w:rsidP="00BF0189">
            <w:r>
              <w:t xml:space="preserve">Triggering Event: The player drags the trading place icon from the menu on to the screen to build trading marketplaces in order to engage in trade with other players, includes </w:t>
            </w:r>
            <w:r w:rsidRPr="00286BF7">
              <w:rPr>
                <w:b/>
                <w:i/>
              </w:rPr>
              <w:t>Build Units</w:t>
            </w:r>
            <w:r>
              <w:rPr>
                <w:b/>
                <w:i/>
              </w:rPr>
              <w:t xml:space="preserve"> </w:t>
            </w:r>
            <w:r>
              <w:t>use case.</w:t>
            </w:r>
          </w:p>
          <w:p w14:paraId="00B09799" w14:textId="77777777" w:rsidR="00CB2073" w:rsidRPr="00F17411" w:rsidRDefault="00CB2073" w:rsidP="00BF0189">
            <w:r>
              <w:t>Additional Actors: NA</w:t>
            </w:r>
          </w:p>
        </w:tc>
      </w:tr>
      <w:tr w:rsidR="00CB2073" w:rsidRPr="00AA5C2F" w14:paraId="39101B44" w14:textId="77777777" w:rsidTr="00BF0189">
        <w:tc>
          <w:tcPr>
            <w:tcW w:w="9576" w:type="dxa"/>
            <w:tcBorders>
              <w:top w:val="single" w:sz="4" w:space="0" w:color="auto"/>
              <w:left w:val="single" w:sz="4" w:space="0" w:color="auto"/>
              <w:bottom w:val="single" w:sz="4" w:space="0" w:color="auto"/>
              <w:right w:val="single" w:sz="4" w:space="0" w:color="auto"/>
            </w:tcBorders>
          </w:tcPr>
          <w:p w14:paraId="54E5732A" w14:textId="77777777" w:rsidR="00CB2073" w:rsidRPr="00F17411" w:rsidRDefault="00CB2073" w:rsidP="00BF0189">
            <w:r w:rsidRPr="00F17411">
              <w:t>Sequence of Events:</w:t>
            </w:r>
          </w:p>
          <w:p w14:paraId="017FECBD" w14:textId="77777777" w:rsidR="005B252A" w:rsidRDefault="005B252A" w:rsidP="00F92AD9">
            <w:pPr>
              <w:pStyle w:val="stimulus"/>
              <w:numPr>
                <w:ilvl w:val="0"/>
                <w:numId w:val="59"/>
              </w:numPr>
              <w:spacing w:line="240" w:lineRule="auto"/>
            </w:pPr>
            <w:r>
              <w:t xml:space="preserve">The </w:t>
            </w:r>
            <w:r w:rsidR="00C20CCD">
              <w:t xml:space="preserve">player drags </w:t>
            </w:r>
            <w:r w:rsidR="00C20CCD" w:rsidRPr="0042197E">
              <w:rPr>
                <w:szCs w:val="24"/>
              </w:rPr>
              <w:t xml:space="preserve">the icon for </w:t>
            </w:r>
            <w:r w:rsidR="00C20CCD">
              <w:rPr>
                <w:szCs w:val="24"/>
              </w:rPr>
              <w:t>trade marketplace</w:t>
            </w:r>
            <w:r w:rsidR="00C20CCD" w:rsidRPr="0042197E">
              <w:rPr>
                <w:szCs w:val="24"/>
              </w:rPr>
              <w:t xml:space="preserve"> units from the menu on to the screen and selects villagers and resources (wood, stones) to build them.</w:t>
            </w:r>
          </w:p>
          <w:p w14:paraId="23A9BB9F" w14:textId="77777777" w:rsidR="005A6BD2" w:rsidRPr="0042197E" w:rsidRDefault="00DE711E" w:rsidP="005A6BD2">
            <w:pPr>
              <w:pStyle w:val="response"/>
            </w:pPr>
            <w:r>
              <w:rPr>
                <w:sz w:val="24"/>
                <w:szCs w:val="24"/>
              </w:rPr>
              <w:t>a)</w:t>
            </w:r>
            <w:r w:rsidR="005A6BD2">
              <w:rPr>
                <w:sz w:val="24"/>
                <w:szCs w:val="24"/>
              </w:rPr>
              <w:t xml:space="preserve">The system engages the selected villagers to build the </w:t>
            </w:r>
            <w:r w:rsidR="005A6BD2">
              <w:rPr>
                <w:szCs w:val="24"/>
              </w:rPr>
              <w:t xml:space="preserve">trading marketplaces </w:t>
            </w:r>
            <w:r w:rsidR="005A6BD2">
              <w:rPr>
                <w:sz w:val="24"/>
                <w:szCs w:val="24"/>
              </w:rPr>
              <w:t>and uses the resources from the available resources in order to build them</w:t>
            </w:r>
          </w:p>
          <w:p w14:paraId="418F75A4" w14:textId="77777777" w:rsidR="005A6BD2" w:rsidRDefault="005A6BD2" w:rsidP="005A6BD2">
            <w:pPr>
              <w:pStyle w:val="response"/>
              <w:numPr>
                <w:ilvl w:val="0"/>
                <w:numId w:val="0"/>
              </w:numPr>
              <w:ind w:left="1800"/>
              <w:rPr>
                <w:sz w:val="24"/>
                <w:szCs w:val="24"/>
              </w:rPr>
            </w:pPr>
            <w:r>
              <w:rPr>
                <w:sz w:val="24"/>
                <w:szCs w:val="24"/>
              </w:rPr>
              <w:t xml:space="preserve">b) The system enables the user to now engage his trading market place with some other player’s in order to engage in trade with him/her. </w:t>
            </w:r>
          </w:p>
          <w:p w14:paraId="37A0E05E" w14:textId="77777777" w:rsidR="005A6BD2" w:rsidRDefault="005A6BD2" w:rsidP="005A6BD2">
            <w:pPr>
              <w:pStyle w:val="response"/>
              <w:numPr>
                <w:ilvl w:val="0"/>
                <w:numId w:val="0"/>
              </w:numPr>
              <w:ind w:left="1800"/>
              <w:rPr>
                <w:sz w:val="24"/>
                <w:szCs w:val="24"/>
              </w:rPr>
            </w:pPr>
            <w:r>
              <w:rPr>
                <w:sz w:val="24"/>
                <w:szCs w:val="24"/>
              </w:rPr>
              <w:t>c) The system will allow the user to use the chat feature to facilitate communication between players in order to initiate trade between them.</w:t>
            </w:r>
          </w:p>
          <w:p w14:paraId="31CC58C1" w14:textId="77777777" w:rsidR="00B978A8" w:rsidRDefault="00B978A8" w:rsidP="00B978A8">
            <w:pPr>
              <w:pStyle w:val="stimulus"/>
              <w:spacing w:line="240" w:lineRule="auto"/>
            </w:pPr>
            <w:r>
              <w:t>The player selects on of the players to engage in trade with him/her.</w:t>
            </w:r>
          </w:p>
          <w:p w14:paraId="0775BF74" w14:textId="77777777" w:rsidR="00CB2073" w:rsidRDefault="002E018E" w:rsidP="0057480E">
            <w:pPr>
              <w:pStyle w:val="response"/>
            </w:pPr>
            <w:r>
              <w:t>The system will implement scorecard for each trade to help evaluate the trade for each player.</w:t>
            </w:r>
          </w:p>
          <w:p w14:paraId="4B3E88BA" w14:textId="77777777" w:rsidR="0057480E" w:rsidRPr="0057480E" w:rsidRDefault="0057480E" w:rsidP="0057480E">
            <w:pPr>
              <w:pStyle w:val="stimulus"/>
              <w:numPr>
                <w:ilvl w:val="0"/>
                <w:numId w:val="0"/>
              </w:numPr>
              <w:ind w:left="1080"/>
            </w:pPr>
          </w:p>
        </w:tc>
      </w:tr>
      <w:tr w:rsidR="00CB2073" w:rsidRPr="00F17411" w14:paraId="74B13A05" w14:textId="77777777" w:rsidTr="00BF0189">
        <w:tc>
          <w:tcPr>
            <w:tcW w:w="9576" w:type="dxa"/>
            <w:tcBorders>
              <w:top w:val="single" w:sz="4" w:space="0" w:color="auto"/>
              <w:left w:val="single" w:sz="4" w:space="0" w:color="auto"/>
              <w:bottom w:val="single" w:sz="4" w:space="0" w:color="auto"/>
              <w:right w:val="single" w:sz="4" w:space="0" w:color="auto"/>
            </w:tcBorders>
          </w:tcPr>
          <w:p w14:paraId="39F2D56C" w14:textId="77777777" w:rsidR="00CB2073" w:rsidRDefault="00CB2073" w:rsidP="00BF0189">
            <w:r w:rsidRPr="00F17411">
              <w:t xml:space="preserve">Alternatives: </w:t>
            </w:r>
            <w:r w:rsidR="00082AA7">
              <w:t>The player can engage in conquest in order to capture opponent’s resources.</w:t>
            </w:r>
          </w:p>
          <w:p w14:paraId="33F26248" w14:textId="77777777" w:rsidR="00CB2073" w:rsidRPr="00F17411" w:rsidRDefault="00CB2073" w:rsidP="0063676A">
            <w:r w:rsidRPr="00F17411">
              <w:t xml:space="preserve">Exceptions: </w:t>
            </w:r>
            <w:r w:rsidR="0063676A">
              <w:t xml:space="preserve">The system will not allow the player to engage in trade in case he/she does not possess a trading marketplace unit or he/she does not possess any </w:t>
            </w:r>
            <w:r w:rsidR="00FA59A6">
              <w:t>resources (</w:t>
            </w:r>
            <w:r w:rsidR="00F31301">
              <w:t>to be used in trade)</w:t>
            </w:r>
            <w:r w:rsidR="0063676A">
              <w:t>.</w:t>
            </w:r>
          </w:p>
        </w:tc>
      </w:tr>
    </w:tbl>
    <w:p w14:paraId="4E0BD82A" w14:textId="77777777" w:rsidR="00CB2073" w:rsidRDefault="00CB2073" w:rsidP="00CB2073"/>
    <w:p w14:paraId="377090F6" w14:textId="77777777" w:rsidR="00CB2073" w:rsidRDefault="00CB2073" w:rsidP="00CB2073"/>
    <w:p w14:paraId="7475EEB4" w14:textId="77777777" w:rsidR="00CB2073" w:rsidRDefault="00CB2073" w:rsidP="00CB2073"/>
    <w:p w14:paraId="6B535837" w14:textId="77777777" w:rsidR="00CB2073" w:rsidRDefault="00CB2073" w:rsidP="00CB2073"/>
    <w:p w14:paraId="776C1450" w14:textId="77777777" w:rsidR="00C860D2" w:rsidRDefault="00C860D2" w:rsidP="00CB2073"/>
    <w:p w14:paraId="08543548" w14:textId="77777777" w:rsidR="00CB2073" w:rsidRDefault="00CB2073" w:rsidP="00CB2073"/>
    <w:tbl>
      <w:tblPr>
        <w:tblStyle w:val="TableGrid"/>
        <w:tblW w:w="0" w:type="auto"/>
        <w:tblLook w:val="04A0" w:firstRow="1" w:lastRow="0" w:firstColumn="1" w:lastColumn="0" w:noHBand="0" w:noVBand="1"/>
      </w:tblPr>
      <w:tblGrid>
        <w:gridCol w:w="9576"/>
      </w:tblGrid>
      <w:tr w:rsidR="00CB2073" w:rsidRPr="00F17411" w14:paraId="20463072" w14:textId="77777777" w:rsidTr="00BF0189">
        <w:tc>
          <w:tcPr>
            <w:tcW w:w="9576" w:type="dxa"/>
            <w:tcBorders>
              <w:top w:val="single" w:sz="4" w:space="0" w:color="auto"/>
              <w:left w:val="single" w:sz="4" w:space="0" w:color="auto"/>
              <w:bottom w:val="single" w:sz="4" w:space="0" w:color="auto"/>
              <w:right w:val="single" w:sz="4" w:space="0" w:color="auto"/>
            </w:tcBorders>
          </w:tcPr>
          <w:p w14:paraId="218CB425" w14:textId="77777777" w:rsidR="00CB2073" w:rsidRPr="00F17411" w:rsidRDefault="00CB2073" w:rsidP="00BF0189">
            <w:pPr>
              <w:tabs>
                <w:tab w:val="left" w:pos="2897"/>
              </w:tabs>
            </w:pPr>
            <w:r w:rsidRPr="00F17411">
              <w:t>Use case ID:</w:t>
            </w:r>
            <w:r w:rsidR="00AD4F00">
              <w:t xml:space="preserve"> USC-23</w:t>
            </w:r>
            <w:r>
              <w:t xml:space="preserve">                            </w:t>
            </w:r>
            <w:r w:rsidRPr="00F17411">
              <w:t>Name:</w:t>
            </w:r>
            <w:r>
              <w:t xml:space="preserve"> Players Forge Alliance.</w:t>
            </w:r>
          </w:p>
          <w:p w14:paraId="2DE7B0A1" w14:textId="77777777" w:rsidR="00CB2073" w:rsidRDefault="00CB2073" w:rsidP="00BF0189">
            <w:r w:rsidRPr="00F17411">
              <w:t>Pre-conditions:</w:t>
            </w:r>
            <w:r>
              <w:t xml:space="preserve"> The user has successfully started the game. </w:t>
            </w:r>
          </w:p>
          <w:p w14:paraId="2C6FEB61" w14:textId="77777777" w:rsidR="00CB2073" w:rsidRPr="00F17411" w:rsidRDefault="00CB2073" w:rsidP="00BF0189">
            <w:r w:rsidRPr="00F17411">
              <w:t>Post-conditions:</w:t>
            </w:r>
            <w:r>
              <w:t xml:space="preserve"> The user is able to forge an alliance with other players.</w:t>
            </w:r>
          </w:p>
          <w:p w14:paraId="5CA5A860" w14:textId="77777777" w:rsidR="00CB2073" w:rsidRPr="00F17411" w:rsidRDefault="00CB2073" w:rsidP="00BF0189">
            <w:r w:rsidRPr="00F17411">
              <w:t>Initiated by:</w:t>
            </w:r>
            <w:r>
              <w:t xml:space="preserve"> Game Player (user).</w:t>
            </w:r>
          </w:p>
          <w:p w14:paraId="5A39574C" w14:textId="77777777" w:rsidR="001D6D88" w:rsidRDefault="00CB2073" w:rsidP="001D6D88">
            <w:r w:rsidRPr="00F17411">
              <w:t>Triggering Event:</w:t>
            </w:r>
            <w:r>
              <w:t xml:space="preserve">  The user clicks on “Forge Alliance” option on the menu</w:t>
            </w:r>
            <w:r w:rsidR="001D6D88">
              <w:t>.</w:t>
            </w:r>
          </w:p>
          <w:p w14:paraId="64D6D214" w14:textId="77777777" w:rsidR="00CB2073" w:rsidRPr="00F17411" w:rsidRDefault="00CB2073" w:rsidP="001D6D88">
            <w:r w:rsidRPr="00F17411">
              <w:t>Additional Actors:</w:t>
            </w:r>
            <w:r>
              <w:t xml:space="preserve"> NA</w:t>
            </w:r>
          </w:p>
        </w:tc>
      </w:tr>
      <w:tr w:rsidR="00CB2073" w:rsidRPr="0073030C" w14:paraId="5D72AD7B" w14:textId="77777777" w:rsidTr="00BF0189">
        <w:tc>
          <w:tcPr>
            <w:tcW w:w="9576" w:type="dxa"/>
            <w:tcBorders>
              <w:top w:val="single" w:sz="4" w:space="0" w:color="auto"/>
              <w:left w:val="single" w:sz="4" w:space="0" w:color="auto"/>
              <w:bottom w:val="single" w:sz="4" w:space="0" w:color="auto"/>
              <w:right w:val="single" w:sz="4" w:space="0" w:color="auto"/>
            </w:tcBorders>
          </w:tcPr>
          <w:p w14:paraId="3FBD3D76" w14:textId="77777777" w:rsidR="00CB2073" w:rsidRPr="00F17411" w:rsidRDefault="00CB2073" w:rsidP="00BF0189">
            <w:r w:rsidRPr="00F17411">
              <w:t>Sequence of Events:</w:t>
            </w:r>
          </w:p>
          <w:p w14:paraId="59EBAC9C" w14:textId="77777777" w:rsidR="007E6CBC" w:rsidRDefault="007E6CBC" w:rsidP="00F92AD9">
            <w:pPr>
              <w:pStyle w:val="stimulus"/>
              <w:numPr>
                <w:ilvl w:val="0"/>
                <w:numId w:val="60"/>
              </w:numPr>
              <w:spacing w:line="240" w:lineRule="auto"/>
            </w:pPr>
            <w:r>
              <w:t xml:space="preserve">The </w:t>
            </w:r>
            <w:r w:rsidR="00C860D2">
              <w:rPr>
                <w:szCs w:val="24"/>
              </w:rPr>
              <w:t>player decides to forge an alliance with other players to increase their strength and resources and selects the “Forge Alliance” option on the menu.</w:t>
            </w:r>
          </w:p>
          <w:p w14:paraId="4149C738" w14:textId="77777777" w:rsidR="007E6CBC" w:rsidRDefault="007E6CBC" w:rsidP="007E6CBC">
            <w:pPr>
              <w:pStyle w:val="response"/>
              <w:rPr>
                <w:sz w:val="24"/>
                <w:szCs w:val="24"/>
              </w:rPr>
            </w:pPr>
            <w:r w:rsidRPr="003F306E">
              <w:rPr>
                <w:sz w:val="24"/>
                <w:szCs w:val="24"/>
              </w:rPr>
              <w:t xml:space="preserve">The </w:t>
            </w:r>
            <w:r w:rsidR="00C9398A">
              <w:rPr>
                <w:sz w:val="24"/>
                <w:szCs w:val="24"/>
              </w:rPr>
              <w:t>system displays the list of other players logged into the game along with their current holdings in the game.</w:t>
            </w:r>
          </w:p>
          <w:p w14:paraId="466C946C" w14:textId="77777777" w:rsidR="00CA292E" w:rsidRPr="00F17411" w:rsidRDefault="00CA292E" w:rsidP="00CA292E">
            <w:pPr>
              <w:pStyle w:val="stimulus"/>
              <w:spacing w:line="240" w:lineRule="auto"/>
              <w:rPr>
                <w:szCs w:val="24"/>
              </w:rPr>
            </w:pPr>
            <w:r>
              <w:rPr>
                <w:szCs w:val="24"/>
              </w:rPr>
              <w:t>The player selects one or more players from the list of players (one player at a time) with whom he intends to forge an alliance.</w:t>
            </w:r>
          </w:p>
          <w:p w14:paraId="4E86CE59" w14:textId="77777777" w:rsidR="00CA292E" w:rsidRDefault="00CA292E" w:rsidP="00CA292E">
            <w:pPr>
              <w:pStyle w:val="response"/>
              <w:rPr>
                <w:sz w:val="24"/>
                <w:szCs w:val="24"/>
              </w:rPr>
            </w:pPr>
            <w:r>
              <w:rPr>
                <w:sz w:val="24"/>
                <w:szCs w:val="24"/>
              </w:rPr>
              <w:t>The system pops up the chat window for the current player to communicate with the other players.</w:t>
            </w:r>
          </w:p>
          <w:p w14:paraId="24A70161" w14:textId="77777777" w:rsidR="00CA292E" w:rsidRDefault="00CA292E" w:rsidP="00CA292E">
            <w:pPr>
              <w:pStyle w:val="stimulus"/>
              <w:spacing w:line="240" w:lineRule="auto"/>
            </w:pPr>
            <w:r>
              <w:t>The current player and one or more other players consent to forge an alliance.</w:t>
            </w:r>
          </w:p>
          <w:p w14:paraId="35EC9FEF" w14:textId="77777777" w:rsidR="009D0F01" w:rsidRPr="00CA292E" w:rsidRDefault="00CA292E" w:rsidP="00CA292E">
            <w:pPr>
              <w:pStyle w:val="response"/>
              <w:rPr>
                <w:sz w:val="24"/>
                <w:szCs w:val="24"/>
              </w:rPr>
            </w:pPr>
            <w:r w:rsidRPr="0042771B">
              <w:rPr>
                <w:sz w:val="24"/>
                <w:szCs w:val="24"/>
              </w:rPr>
              <w:t>The system would display the two players as a team and would combine the two player’s holdings and display them as combined holdings of the two players.</w:t>
            </w:r>
          </w:p>
          <w:p w14:paraId="51C0686B" w14:textId="77777777" w:rsidR="00CB2073" w:rsidRPr="0073030C" w:rsidRDefault="00CB2073" w:rsidP="00BF0189">
            <w:pPr>
              <w:pStyle w:val="response"/>
              <w:numPr>
                <w:ilvl w:val="0"/>
                <w:numId w:val="0"/>
              </w:numPr>
              <w:ind w:left="1440"/>
              <w:rPr>
                <w:sz w:val="24"/>
                <w:szCs w:val="24"/>
              </w:rPr>
            </w:pPr>
          </w:p>
        </w:tc>
      </w:tr>
      <w:tr w:rsidR="00CB2073" w:rsidRPr="00F17411" w14:paraId="74D258A7" w14:textId="77777777" w:rsidTr="00BF0189">
        <w:tc>
          <w:tcPr>
            <w:tcW w:w="9576" w:type="dxa"/>
            <w:tcBorders>
              <w:top w:val="single" w:sz="4" w:space="0" w:color="auto"/>
              <w:left w:val="single" w:sz="4" w:space="0" w:color="auto"/>
              <w:bottom w:val="single" w:sz="4" w:space="0" w:color="auto"/>
              <w:right w:val="single" w:sz="4" w:space="0" w:color="auto"/>
            </w:tcBorders>
          </w:tcPr>
          <w:p w14:paraId="13763502" w14:textId="77777777" w:rsidR="00CB2073" w:rsidRDefault="00CB2073" w:rsidP="00BF0189">
            <w:r w:rsidRPr="00F17411">
              <w:t xml:space="preserve">Alternatives: </w:t>
            </w:r>
            <w:r>
              <w:t xml:space="preserve"> NA</w:t>
            </w:r>
          </w:p>
          <w:p w14:paraId="38DC41BA" w14:textId="77777777" w:rsidR="00CB2073" w:rsidRPr="00F17411" w:rsidRDefault="00CB2073" w:rsidP="00BF0189">
            <w:r w:rsidRPr="00F17411">
              <w:t xml:space="preserve">Exceptions: </w:t>
            </w:r>
            <w:r>
              <w:t>The system will not allow the current player to forge an alliance with all the other players available at that particular time, as in that case no opponent will be left in the game for the current player to play against.</w:t>
            </w:r>
          </w:p>
        </w:tc>
      </w:tr>
    </w:tbl>
    <w:p w14:paraId="44A007F0" w14:textId="77777777" w:rsidR="00CB2073" w:rsidRDefault="00CB2073" w:rsidP="00CB2073"/>
    <w:p w14:paraId="4A5D5309" w14:textId="77777777" w:rsidR="00CB2073" w:rsidRDefault="00CB2073" w:rsidP="00CB2073"/>
    <w:p w14:paraId="794759BB" w14:textId="77777777" w:rsidR="00CB2073" w:rsidRDefault="00CB2073" w:rsidP="00CB2073"/>
    <w:p w14:paraId="414A567E" w14:textId="77777777" w:rsidR="009D28F7" w:rsidRDefault="009D28F7" w:rsidP="00CB2073"/>
    <w:p w14:paraId="5BE4E77A" w14:textId="77777777" w:rsidR="009D28F7" w:rsidRDefault="009D28F7" w:rsidP="00CB2073"/>
    <w:tbl>
      <w:tblPr>
        <w:tblStyle w:val="TableGrid"/>
        <w:tblW w:w="0" w:type="auto"/>
        <w:tblLook w:val="04A0" w:firstRow="1" w:lastRow="0" w:firstColumn="1" w:lastColumn="0" w:noHBand="0" w:noVBand="1"/>
      </w:tblPr>
      <w:tblGrid>
        <w:gridCol w:w="9576"/>
      </w:tblGrid>
      <w:tr w:rsidR="00CB2073" w:rsidRPr="00F17411" w14:paraId="6E9C4E0B" w14:textId="77777777" w:rsidTr="00BF0189">
        <w:tc>
          <w:tcPr>
            <w:tcW w:w="9576" w:type="dxa"/>
            <w:tcBorders>
              <w:top w:val="single" w:sz="4" w:space="0" w:color="auto"/>
              <w:left w:val="single" w:sz="4" w:space="0" w:color="auto"/>
              <w:bottom w:val="single" w:sz="4" w:space="0" w:color="auto"/>
              <w:right w:val="single" w:sz="4" w:space="0" w:color="auto"/>
            </w:tcBorders>
          </w:tcPr>
          <w:p w14:paraId="77912D00" w14:textId="77777777" w:rsidR="00CB2073" w:rsidRPr="00F17411" w:rsidRDefault="00CB2073" w:rsidP="00BF0189">
            <w:pPr>
              <w:tabs>
                <w:tab w:val="left" w:pos="2897"/>
              </w:tabs>
            </w:pPr>
            <w:r w:rsidRPr="00F17411">
              <w:lastRenderedPageBreak/>
              <w:t>Use case ID:</w:t>
            </w:r>
            <w:r w:rsidR="00AD4F00">
              <w:t xml:space="preserve"> USC-24</w:t>
            </w:r>
            <w:r>
              <w:t xml:space="preserve">                            </w:t>
            </w:r>
            <w:r w:rsidRPr="00F17411">
              <w:t>Name:</w:t>
            </w:r>
            <w:r>
              <w:t xml:space="preserve"> End Game</w:t>
            </w:r>
          </w:p>
          <w:p w14:paraId="1778589B" w14:textId="77777777" w:rsidR="00CB2073" w:rsidRPr="00F17411" w:rsidRDefault="00CB2073" w:rsidP="00BF0189">
            <w:r w:rsidRPr="00F17411">
              <w:t>Pre-conditions:</w:t>
            </w:r>
            <w:r>
              <w:t xml:space="preserve"> The player has played the game in all eras and has some current holdings in the game in terms of land and resources.</w:t>
            </w:r>
          </w:p>
          <w:p w14:paraId="7EEBF2AB" w14:textId="77777777" w:rsidR="00CB2073" w:rsidRPr="00F17411" w:rsidRDefault="00CB2073" w:rsidP="00BF0189">
            <w:r w:rsidRPr="00F17411">
              <w:t>Post-conditions:</w:t>
            </w:r>
            <w:r>
              <w:t xml:space="preserve"> The player wins the game and the game ends.</w:t>
            </w:r>
          </w:p>
          <w:p w14:paraId="3CC98B73" w14:textId="77777777" w:rsidR="00CB2073" w:rsidRPr="00F17411" w:rsidRDefault="00CB2073" w:rsidP="00BF0189">
            <w:r w:rsidRPr="00F17411">
              <w:t>Initiated by:</w:t>
            </w:r>
            <w:r>
              <w:t xml:space="preserve"> Game Player (user).</w:t>
            </w:r>
          </w:p>
          <w:p w14:paraId="1AF78209" w14:textId="77777777" w:rsidR="00CB2073" w:rsidRPr="00F17411" w:rsidRDefault="00CB2073" w:rsidP="00BF0189">
            <w:r w:rsidRPr="00F17411">
              <w:t>Triggering Event:</w:t>
            </w:r>
            <w:r>
              <w:t xml:space="preserve"> The user acquires all the available resources and land available in the game.</w:t>
            </w:r>
          </w:p>
          <w:p w14:paraId="24446325" w14:textId="77777777" w:rsidR="00CB2073" w:rsidRPr="00F17411" w:rsidRDefault="00CB2073" w:rsidP="00BF0189">
            <w:r w:rsidRPr="00F17411">
              <w:t>Additional Actors:</w:t>
            </w:r>
            <w:r>
              <w:t xml:space="preserve"> NA</w:t>
            </w:r>
          </w:p>
        </w:tc>
      </w:tr>
      <w:tr w:rsidR="00CB2073" w:rsidRPr="0073030C" w14:paraId="2A3C774B" w14:textId="77777777" w:rsidTr="00BF0189">
        <w:tc>
          <w:tcPr>
            <w:tcW w:w="9576" w:type="dxa"/>
            <w:tcBorders>
              <w:top w:val="single" w:sz="4" w:space="0" w:color="auto"/>
              <w:left w:val="single" w:sz="4" w:space="0" w:color="auto"/>
              <w:bottom w:val="single" w:sz="4" w:space="0" w:color="auto"/>
              <w:right w:val="single" w:sz="4" w:space="0" w:color="auto"/>
            </w:tcBorders>
          </w:tcPr>
          <w:p w14:paraId="7D6AE066" w14:textId="77777777" w:rsidR="00CB2073" w:rsidRPr="00F17411" w:rsidRDefault="00CB2073" w:rsidP="00BF0189">
            <w:r w:rsidRPr="00F17411">
              <w:t>Sequence of Events:</w:t>
            </w:r>
          </w:p>
          <w:p w14:paraId="082F922F" w14:textId="77777777" w:rsidR="00D52B06" w:rsidRDefault="00D52B06" w:rsidP="00F92AD9">
            <w:pPr>
              <w:pStyle w:val="stimulus"/>
              <w:numPr>
                <w:ilvl w:val="0"/>
                <w:numId w:val="61"/>
              </w:numPr>
              <w:spacing w:line="240" w:lineRule="auto"/>
            </w:pPr>
            <w:r>
              <w:t xml:space="preserve">The </w:t>
            </w:r>
            <w:r w:rsidR="00C2707C">
              <w:rPr>
                <w:szCs w:val="24"/>
              </w:rPr>
              <w:t>player captures the last piece of land available on the game map.</w:t>
            </w:r>
          </w:p>
          <w:p w14:paraId="2407C28F" w14:textId="77777777" w:rsidR="00D52B06" w:rsidRDefault="00D52B06" w:rsidP="00D52B06">
            <w:pPr>
              <w:pStyle w:val="response"/>
              <w:rPr>
                <w:sz w:val="24"/>
                <w:szCs w:val="24"/>
              </w:rPr>
            </w:pPr>
            <w:r w:rsidRPr="003F306E">
              <w:rPr>
                <w:sz w:val="24"/>
                <w:szCs w:val="24"/>
              </w:rPr>
              <w:t xml:space="preserve">The system </w:t>
            </w:r>
            <w:r w:rsidR="004513A8">
              <w:rPr>
                <w:sz w:val="24"/>
                <w:szCs w:val="24"/>
              </w:rPr>
              <w:t>identifies that the current player has occupied all the available resources and land available in the game and declares the player to be the winner of the game and ends his current game.</w:t>
            </w:r>
          </w:p>
          <w:p w14:paraId="58BFA53D" w14:textId="77777777" w:rsidR="00624FA4" w:rsidRPr="00F17411" w:rsidRDefault="00624FA4" w:rsidP="00624FA4">
            <w:pPr>
              <w:pStyle w:val="stimulus"/>
              <w:spacing w:line="240" w:lineRule="auto"/>
              <w:rPr>
                <w:szCs w:val="24"/>
              </w:rPr>
            </w:pPr>
            <w:r>
              <w:rPr>
                <w:szCs w:val="24"/>
              </w:rPr>
              <w:t>The player wishes to play again and starts a new game.</w:t>
            </w:r>
          </w:p>
          <w:p w14:paraId="4B330554" w14:textId="77777777" w:rsidR="00145EE8" w:rsidRPr="00392640" w:rsidRDefault="00624FA4" w:rsidP="00392640">
            <w:pPr>
              <w:pStyle w:val="response"/>
              <w:rPr>
                <w:sz w:val="24"/>
                <w:szCs w:val="24"/>
              </w:rPr>
            </w:pPr>
            <w:r>
              <w:rPr>
                <w:sz w:val="24"/>
                <w:szCs w:val="24"/>
              </w:rPr>
              <w:t>The system starts a new game for the current user.</w:t>
            </w:r>
          </w:p>
          <w:p w14:paraId="7F603E21" w14:textId="77777777" w:rsidR="00CB2073" w:rsidRPr="0073030C" w:rsidRDefault="00CB2073" w:rsidP="00BF0189">
            <w:pPr>
              <w:pStyle w:val="response"/>
              <w:numPr>
                <w:ilvl w:val="0"/>
                <w:numId w:val="0"/>
              </w:numPr>
              <w:ind w:left="1800" w:hanging="360"/>
              <w:rPr>
                <w:sz w:val="24"/>
                <w:szCs w:val="24"/>
              </w:rPr>
            </w:pPr>
          </w:p>
        </w:tc>
      </w:tr>
      <w:tr w:rsidR="00CB2073" w:rsidRPr="00F17411" w14:paraId="0A57842B" w14:textId="77777777" w:rsidTr="00BF0189">
        <w:tc>
          <w:tcPr>
            <w:tcW w:w="9576" w:type="dxa"/>
            <w:tcBorders>
              <w:top w:val="single" w:sz="4" w:space="0" w:color="auto"/>
              <w:left w:val="single" w:sz="4" w:space="0" w:color="auto"/>
              <w:bottom w:val="single" w:sz="4" w:space="0" w:color="auto"/>
              <w:right w:val="single" w:sz="4" w:space="0" w:color="auto"/>
            </w:tcBorders>
          </w:tcPr>
          <w:p w14:paraId="6CB94319" w14:textId="77777777" w:rsidR="00CB2073" w:rsidRDefault="00CB2073" w:rsidP="00BF0189">
            <w:r w:rsidRPr="00F17411">
              <w:t xml:space="preserve">Alternatives: </w:t>
            </w:r>
            <w:r>
              <w:t xml:space="preserve"> The user, after winning one of the instances of the game, may wish to continue another instance of his saved game rather than starting a new game.</w:t>
            </w:r>
          </w:p>
          <w:p w14:paraId="1A500188" w14:textId="77777777" w:rsidR="00CB2073" w:rsidRPr="00F17411" w:rsidRDefault="00CB2073" w:rsidP="00BF0189">
            <w:r w:rsidRPr="00F17411">
              <w:t xml:space="preserve">Exceptions: </w:t>
            </w:r>
            <w:r>
              <w:t xml:space="preserve">The game will not allow the user to have more than 20 saved games on a single system. So, the player may not be </w:t>
            </w:r>
            <w:del w:id="53" w:author="Kamran Lodhi" w:date="2015-12-10T14:11:00Z">
              <w:r w:rsidDel="00DD5517">
                <w:delText>a</w:delText>
              </w:r>
            </w:del>
            <w:r>
              <w:t xml:space="preserve"> able to start another new game in case he already has the number of saved games on the system equal the maximum number allowed by the game. </w:t>
            </w:r>
          </w:p>
        </w:tc>
      </w:tr>
    </w:tbl>
    <w:p w14:paraId="5A761D37" w14:textId="77777777" w:rsidR="00CB2073" w:rsidRDefault="00CB2073" w:rsidP="00CB2073"/>
    <w:p w14:paraId="004BBEA5" w14:textId="77777777" w:rsidR="00CB2073" w:rsidRDefault="00CB2073" w:rsidP="00CB2073"/>
    <w:p w14:paraId="74DD767C" w14:textId="77777777" w:rsidR="00FD441D" w:rsidRPr="00FD441D" w:rsidRDefault="00FD441D" w:rsidP="00FD441D"/>
    <w:p w14:paraId="6F177C3D" w14:textId="77777777" w:rsidR="00FD441D" w:rsidRPr="00FD441D" w:rsidRDefault="00FD441D" w:rsidP="00FD441D"/>
    <w:p w14:paraId="73062EDC" w14:textId="77777777" w:rsidR="00FD441D" w:rsidRPr="00FD441D" w:rsidRDefault="00FD441D" w:rsidP="00FD441D">
      <w:pPr>
        <w:tabs>
          <w:tab w:val="left" w:pos="3600"/>
        </w:tabs>
      </w:pPr>
      <w:r>
        <w:tab/>
      </w:r>
      <w:r>
        <w:tab/>
      </w:r>
    </w:p>
    <w:p w14:paraId="4F40B41E" w14:textId="77777777" w:rsidR="00FD441D" w:rsidRPr="00FD441D" w:rsidRDefault="00FD441D" w:rsidP="00FD441D"/>
    <w:p w14:paraId="004AC908" w14:textId="77777777" w:rsidR="00AA4731" w:rsidRPr="00FD441D" w:rsidRDefault="00AA4731" w:rsidP="00FD441D"/>
    <w:p w14:paraId="500EDB1F" w14:textId="77777777" w:rsidR="00BF0189" w:rsidRDefault="008023EB" w:rsidP="00BF0189">
      <w:pPr>
        <w:pStyle w:val="Heading2"/>
        <w:rPr>
          <w:rFonts w:ascii="Arial" w:hAnsi="Arial" w:cs="Arial"/>
        </w:rPr>
      </w:pPr>
      <w:bookmarkStart w:id="54" w:name="_Toc437056804"/>
      <w:r w:rsidRPr="008023EB">
        <w:rPr>
          <w:rFonts w:ascii="Arial" w:hAnsi="Arial" w:cs="Arial"/>
        </w:rPr>
        <w:lastRenderedPageBreak/>
        <w:t>Functional Requirements</w:t>
      </w:r>
      <w:bookmarkEnd w:id="54"/>
    </w:p>
    <w:p w14:paraId="64F91C56" w14:textId="77777777" w:rsidR="003A465B" w:rsidRDefault="003A465B" w:rsidP="003A465B">
      <w:pPr>
        <w:spacing w:after="240"/>
        <w:ind w:left="1080"/>
      </w:pPr>
      <w:r>
        <w:rPr>
          <w:i/>
        </w:rPr>
        <w:t xml:space="preserve">Requirement #: </w:t>
      </w:r>
      <w:r>
        <w:t>1</w:t>
      </w:r>
    </w:p>
    <w:p w14:paraId="43C102EE" w14:textId="77777777" w:rsidR="003A465B" w:rsidRDefault="003A465B" w:rsidP="003A465B">
      <w:pPr>
        <w:spacing w:after="240"/>
        <w:ind w:left="1080"/>
      </w:pPr>
      <w:r>
        <w:rPr>
          <w:i/>
        </w:rPr>
        <w:t>Description</w:t>
      </w:r>
      <w:r>
        <w:t xml:space="preserve">: The system must allow the player to play in </w:t>
      </w:r>
      <w:r>
        <w:rPr>
          <w:i/>
        </w:rPr>
        <w:t>Single player</w:t>
      </w:r>
      <w:r>
        <w:t xml:space="preserve"> (Play against Game AI) or </w:t>
      </w:r>
      <w:r>
        <w:rPr>
          <w:i/>
        </w:rPr>
        <w:t>Multi Player</w:t>
      </w:r>
      <w:r>
        <w:t xml:space="preserve"> modes.</w:t>
      </w:r>
    </w:p>
    <w:p w14:paraId="5E9A4FAF" w14:textId="77777777" w:rsidR="003A465B" w:rsidRDefault="003A465B" w:rsidP="003A465B">
      <w:pPr>
        <w:spacing w:after="240"/>
        <w:ind w:left="1080"/>
      </w:pPr>
      <w:r>
        <w:rPr>
          <w:i/>
        </w:rPr>
        <w:t>Rationale</w:t>
      </w:r>
      <w:r>
        <w:t>: To be able to allow the user to start a new game or run a previously saved game.</w:t>
      </w:r>
    </w:p>
    <w:p w14:paraId="60EFC3A4" w14:textId="77777777" w:rsidR="003A465B" w:rsidRDefault="003A465B" w:rsidP="003A465B">
      <w:pPr>
        <w:ind w:left="1080"/>
      </w:pPr>
      <w:r>
        <w:rPr>
          <w:i/>
        </w:rPr>
        <w:t>Fit Criterion</w:t>
      </w:r>
      <w:r>
        <w:t>: A user is able to click on either the “Single player” mode or “Multi player” mode and either start a new game or run a previously saved game.</w:t>
      </w:r>
    </w:p>
    <w:p w14:paraId="693146F6" w14:textId="77777777" w:rsidR="003A465B" w:rsidRDefault="003A465B" w:rsidP="003A465B">
      <w:pPr>
        <w:pBdr>
          <w:bottom w:val="single" w:sz="4" w:space="1" w:color="auto"/>
        </w:pBdr>
        <w:ind w:left="1080"/>
      </w:pPr>
    </w:p>
    <w:p w14:paraId="227C4A26" w14:textId="77777777" w:rsidR="003A465B" w:rsidRDefault="003A465B" w:rsidP="003A465B">
      <w:pPr>
        <w:spacing w:after="240"/>
        <w:ind w:left="1080"/>
      </w:pPr>
      <w:r>
        <w:rPr>
          <w:i/>
        </w:rPr>
        <w:t xml:space="preserve">Requirement #: </w:t>
      </w:r>
      <w:r>
        <w:t>2</w:t>
      </w:r>
    </w:p>
    <w:p w14:paraId="1535542C" w14:textId="77777777" w:rsidR="003A465B" w:rsidRDefault="003A465B" w:rsidP="003A465B">
      <w:pPr>
        <w:spacing w:after="240"/>
        <w:ind w:left="1080"/>
      </w:pPr>
      <w:r>
        <w:rPr>
          <w:i/>
        </w:rPr>
        <w:t>Description</w:t>
      </w:r>
      <w:r>
        <w:t>: The system must also allow the player to change gameplay settings.</w:t>
      </w:r>
    </w:p>
    <w:p w14:paraId="39EAD096" w14:textId="77777777" w:rsidR="003A465B" w:rsidRDefault="003A465B" w:rsidP="003A465B">
      <w:pPr>
        <w:spacing w:after="240"/>
        <w:ind w:left="1080"/>
      </w:pPr>
      <w:r>
        <w:rPr>
          <w:i/>
        </w:rPr>
        <w:t>Rationale</w:t>
      </w:r>
      <w:r>
        <w:t>: To be able to allow the user to set the game volume, keyboard control keys and mouse sensitivity.</w:t>
      </w:r>
    </w:p>
    <w:p w14:paraId="0050D19A" w14:textId="77777777" w:rsidR="003A465B" w:rsidRDefault="003A465B" w:rsidP="003A465B">
      <w:pPr>
        <w:ind w:left="1080"/>
      </w:pPr>
      <w:r>
        <w:rPr>
          <w:i/>
        </w:rPr>
        <w:t>Fit Criterion</w:t>
      </w:r>
      <w:r>
        <w:t>: A user is able to click on the “Options” button to set the game settings as per their preference.</w:t>
      </w:r>
    </w:p>
    <w:p w14:paraId="3785C2E2" w14:textId="77777777" w:rsidR="003A465B" w:rsidRDefault="003A465B" w:rsidP="003A465B">
      <w:pPr>
        <w:pBdr>
          <w:bottom w:val="single" w:sz="4" w:space="1" w:color="auto"/>
        </w:pBdr>
        <w:ind w:left="1080"/>
      </w:pPr>
    </w:p>
    <w:p w14:paraId="21922BF3" w14:textId="77777777" w:rsidR="003A465B" w:rsidRDefault="003A465B" w:rsidP="003A465B">
      <w:pPr>
        <w:spacing w:after="240"/>
        <w:ind w:left="1080"/>
      </w:pPr>
      <w:r>
        <w:rPr>
          <w:i/>
        </w:rPr>
        <w:t xml:space="preserve">Requirement #: </w:t>
      </w:r>
      <w:r>
        <w:t>3</w:t>
      </w:r>
    </w:p>
    <w:p w14:paraId="7FACD4F4" w14:textId="77777777" w:rsidR="003A465B" w:rsidRDefault="003A465B" w:rsidP="003A465B">
      <w:pPr>
        <w:spacing w:after="240"/>
        <w:ind w:left="1080"/>
      </w:pPr>
      <w:r>
        <w:rPr>
          <w:i/>
        </w:rPr>
        <w:t>Description</w:t>
      </w:r>
      <w:r>
        <w:t>: The system must allow the player to gain knowledge about a particular era or civilization.</w:t>
      </w:r>
    </w:p>
    <w:p w14:paraId="24728004" w14:textId="77777777" w:rsidR="003A465B" w:rsidRDefault="003A465B" w:rsidP="003A465B">
      <w:pPr>
        <w:spacing w:after="240"/>
        <w:ind w:left="1080"/>
      </w:pPr>
      <w:r>
        <w:rPr>
          <w:i/>
        </w:rPr>
        <w:t>Rationale</w:t>
      </w:r>
      <w:r>
        <w:t>: To be able to allow the user to make better informed decisions in order to gain an edge over their competitors.</w:t>
      </w:r>
    </w:p>
    <w:p w14:paraId="57A5D82B" w14:textId="77777777" w:rsidR="003A465B" w:rsidRDefault="003A465B" w:rsidP="003A465B">
      <w:pPr>
        <w:ind w:left="1080"/>
      </w:pPr>
      <w:r>
        <w:rPr>
          <w:i/>
        </w:rPr>
        <w:t>Fit Criterion</w:t>
      </w:r>
      <w:r>
        <w:t>: A user is able to click on the “History” button to view and learn about the various eras and civilizations.</w:t>
      </w:r>
    </w:p>
    <w:p w14:paraId="1062C4BD" w14:textId="77777777" w:rsidR="003A465B" w:rsidRDefault="003A465B" w:rsidP="003A465B">
      <w:pPr>
        <w:pBdr>
          <w:bottom w:val="single" w:sz="4" w:space="1" w:color="auto"/>
        </w:pBdr>
        <w:ind w:left="1080"/>
      </w:pPr>
    </w:p>
    <w:p w14:paraId="38223557" w14:textId="77777777" w:rsidR="003A465B" w:rsidRDefault="003A465B" w:rsidP="003A465B">
      <w:pPr>
        <w:spacing w:after="240"/>
        <w:ind w:left="1080"/>
      </w:pPr>
      <w:r>
        <w:rPr>
          <w:i/>
        </w:rPr>
        <w:t xml:space="preserve">Requirement #: </w:t>
      </w:r>
      <w:r>
        <w:t>4</w:t>
      </w:r>
    </w:p>
    <w:p w14:paraId="13652AAB" w14:textId="77777777" w:rsidR="003A465B" w:rsidRDefault="003A465B" w:rsidP="003A465B">
      <w:pPr>
        <w:spacing w:after="240"/>
        <w:ind w:left="1080"/>
      </w:pPr>
      <w:r>
        <w:rPr>
          <w:i/>
        </w:rPr>
        <w:t>Description</w:t>
      </w:r>
      <w:r>
        <w:t>: The system must allow the player to gain information different aspects of the game.</w:t>
      </w:r>
    </w:p>
    <w:p w14:paraId="2B22905A" w14:textId="77777777" w:rsidR="003A465B" w:rsidRDefault="003A465B" w:rsidP="003A465B">
      <w:pPr>
        <w:spacing w:after="240"/>
        <w:ind w:left="1080"/>
      </w:pPr>
      <w:r>
        <w:rPr>
          <w:i/>
        </w:rPr>
        <w:t>Rationale</w:t>
      </w:r>
      <w:r>
        <w:t>: To be able to allow the user to learn about the various activities involved in the game so that they are well prepared to take on the challenge from the competitors.</w:t>
      </w:r>
    </w:p>
    <w:p w14:paraId="6808A94E" w14:textId="77777777" w:rsidR="003A465B" w:rsidRDefault="003A465B" w:rsidP="003A465B">
      <w:pPr>
        <w:ind w:left="1080"/>
      </w:pPr>
      <w:r>
        <w:rPr>
          <w:i/>
        </w:rPr>
        <w:lastRenderedPageBreak/>
        <w:t>Fit Criterion</w:t>
      </w:r>
      <w:r>
        <w:t>: A user is able to click on the “Learn to Play” button to learn about the various activities involved in the game such as “Marching and Fighting”, “Feeding the Army”, “Training the Troops” and “Fighting Battles”.</w:t>
      </w:r>
    </w:p>
    <w:p w14:paraId="2F5402A8" w14:textId="77777777" w:rsidR="003A465B" w:rsidRDefault="003A465B" w:rsidP="003A465B">
      <w:pPr>
        <w:pBdr>
          <w:bottom w:val="single" w:sz="4" w:space="1" w:color="auto"/>
        </w:pBdr>
        <w:ind w:left="1080"/>
      </w:pPr>
    </w:p>
    <w:p w14:paraId="44F6C165" w14:textId="77777777" w:rsidR="003A465B" w:rsidRDefault="003A465B" w:rsidP="003A465B">
      <w:pPr>
        <w:spacing w:after="240"/>
        <w:ind w:left="1080"/>
      </w:pPr>
      <w:r>
        <w:rPr>
          <w:i/>
        </w:rPr>
        <w:t xml:space="preserve">Requirement #: </w:t>
      </w:r>
      <w:r>
        <w:t>5</w:t>
      </w:r>
    </w:p>
    <w:p w14:paraId="49661BC7" w14:textId="77777777" w:rsidR="003A465B" w:rsidRDefault="003A465B" w:rsidP="003A465B">
      <w:pPr>
        <w:spacing w:after="240"/>
        <w:ind w:left="1080"/>
      </w:pPr>
      <w:r>
        <w:rPr>
          <w:i/>
        </w:rPr>
        <w:t>Description</w:t>
      </w:r>
      <w:r>
        <w:t>: The system must allow the player to customize the game.</w:t>
      </w:r>
    </w:p>
    <w:p w14:paraId="6D448432" w14:textId="77777777" w:rsidR="003A465B" w:rsidRDefault="003A465B" w:rsidP="003A465B">
      <w:pPr>
        <w:spacing w:after="240"/>
        <w:ind w:left="1080"/>
      </w:pPr>
      <w:r>
        <w:rPr>
          <w:i/>
        </w:rPr>
        <w:t>Rationale</w:t>
      </w:r>
      <w:r>
        <w:t>: To be able to allow the user to set the gameplay parameters such as the difficulty level, the map style, the population size, the location, etc.</w:t>
      </w:r>
    </w:p>
    <w:p w14:paraId="7890695F" w14:textId="77777777" w:rsidR="003A465B" w:rsidRDefault="003A465B" w:rsidP="003A465B">
      <w:pPr>
        <w:ind w:left="1080"/>
      </w:pPr>
      <w:r>
        <w:rPr>
          <w:i/>
        </w:rPr>
        <w:t>Fit Criterion</w:t>
      </w:r>
      <w:r>
        <w:t>: A user is able to click on the “Standard game” button to set the gameplay parameters such as population size, difficulty level (Easy, Moderate and Hard), map style, starting age, civilization (Britons, Mongols, Goths and Persians), resources (Gold, Food and Stone), record game, building materials as per their skills.</w:t>
      </w:r>
    </w:p>
    <w:p w14:paraId="5727616A" w14:textId="77777777" w:rsidR="003A465B" w:rsidRDefault="003A465B" w:rsidP="003A465B">
      <w:pPr>
        <w:pBdr>
          <w:bottom w:val="single" w:sz="4" w:space="1" w:color="auto"/>
        </w:pBdr>
        <w:ind w:left="1080"/>
      </w:pPr>
    </w:p>
    <w:p w14:paraId="1CD0FBBF" w14:textId="77777777" w:rsidR="003A465B" w:rsidRDefault="003A465B" w:rsidP="003A465B">
      <w:pPr>
        <w:spacing w:after="240"/>
        <w:ind w:left="1080"/>
      </w:pPr>
      <w:r>
        <w:rPr>
          <w:i/>
        </w:rPr>
        <w:t xml:space="preserve">Requirement #: </w:t>
      </w:r>
      <w:r>
        <w:t>6</w:t>
      </w:r>
    </w:p>
    <w:p w14:paraId="185698DE" w14:textId="77777777" w:rsidR="003A465B" w:rsidRDefault="003A465B" w:rsidP="003A465B">
      <w:pPr>
        <w:spacing w:after="240"/>
        <w:ind w:left="1080"/>
      </w:pPr>
      <w:r>
        <w:rPr>
          <w:i/>
        </w:rPr>
        <w:t>Description</w:t>
      </w:r>
      <w:r>
        <w:t>: The system must allow the player to pause the game at any moment and to resume immediately thereafter.</w:t>
      </w:r>
    </w:p>
    <w:p w14:paraId="4D334541" w14:textId="77777777" w:rsidR="003A465B" w:rsidRDefault="003A465B" w:rsidP="003A465B">
      <w:pPr>
        <w:spacing w:after="240"/>
        <w:ind w:left="1080"/>
      </w:pPr>
      <w:r>
        <w:rPr>
          <w:i/>
        </w:rPr>
        <w:t>Rationale</w:t>
      </w:r>
      <w:r>
        <w:t>: To be able to allow the user to pause the game if they are feeling tired or in case of an emergency.</w:t>
      </w:r>
    </w:p>
    <w:p w14:paraId="42F4A8D4" w14:textId="77777777" w:rsidR="003A465B" w:rsidRDefault="003A465B" w:rsidP="003A465B">
      <w:pPr>
        <w:ind w:left="1080"/>
      </w:pPr>
      <w:r>
        <w:rPr>
          <w:i/>
        </w:rPr>
        <w:t>Fit Criterion</w:t>
      </w:r>
      <w:r>
        <w:t>: A user is able to press the “P” button in order to pause the game and to press “P” again to resume the game.</w:t>
      </w:r>
    </w:p>
    <w:p w14:paraId="3EFD9B2B" w14:textId="77777777" w:rsidR="003A465B" w:rsidRDefault="003A465B" w:rsidP="003A465B">
      <w:pPr>
        <w:pBdr>
          <w:bottom w:val="single" w:sz="4" w:space="1" w:color="auto"/>
        </w:pBdr>
        <w:ind w:left="1080"/>
      </w:pPr>
    </w:p>
    <w:p w14:paraId="22368568" w14:textId="77777777" w:rsidR="003A465B" w:rsidRDefault="003A465B" w:rsidP="003A465B">
      <w:pPr>
        <w:spacing w:after="240"/>
        <w:ind w:left="1080"/>
      </w:pPr>
      <w:r>
        <w:rPr>
          <w:i/>
        </w:rPr>
        <w:t xml:space="preserve">Requirement #: </w:t>
      </w:r>
      <w:r>
        <w:t>7</w:t>
      </w:r>
    </w:p>
    <w:p w14:paraId="20A8B6E2" w14:textId="77777777" w:rsidR="003A465B" w:rsidRDefault="003A465B" w:rsidP="003A465B">
      <w:pPr>
        <w:spacing w:after="240"/>
        <w:ind w:left="1080"/>
      </w:pPr>
      <w:r>
        <w:rPr>
          <w:i/>
        </w:rPr>
        <w:t>Description</w:t>
      </w:r>
      <w:r>
        <w:t>: The system must allow the player to begin the game.</w:t>
      </w:r>
    </w:p>
    <w:p w14:paraId="037CB640" w14:textId="77777777" w:rsidR="003A465B" w:rsidRDefault="003A465B" w:rsidP="003A465B">
      <w:pPr>
        <w:spacing w:after="240"/>
        <w:ind w:left="1080"/>
      </w:pPr>
      <w:r>
        <w:rPr>
          <w:i/>
        </w:rPr>
        <w:t>Rationale</w:t>
      </w:r>
      <w:r>
        <w:t>: To be able to allow the user to start the game and engage in conquests.</w:t>
      </w:r>
    </w:p>
    <w:p w14:paraId="626866ED" w14:textId="77777777" w:rsidR="003A465B" w:rsidRDefault="003A465B" w:rsidP="003A465B">
      <w:pPr>
        <w:ind w:left="1080"/>
      </w:pPr>
      <w:r>
        <w:rPr>
          <w:i/>
        </w:rPr>
        <w:t>Fit Criterion</w:t>
      </w:r>
      <w:r>
        <w:t>: A user is able to press the “Start Game” button to begin the game.</w:t>
      </w:r>
    </w:p>
    <w:p w14:paraId="5A417C58" w14:textId="77777777" w:rsidR="003A465B" w:rsidRDefault="003A465B" w:rsidP="003A465B">
      <w:pPr>
        <w:pBdr>
          <w:bottom w:val="single" w:sz="4" w:space="1" w:color="auto"/>
        </w:pBdr>
        <w:ind w:left="1080"/>
      </w:pPr>
    </w:p>
    <w:p w14:paraId="1D4C2B8A" w14:textId="77777777" w:rsidR="003A465B" w:rsidRDefault="003A465B" w:rsidP="003A465B">
      <w:pPr>
        <w:spacing w:after="240"/>
        <w:ind w:left="1080"/>
      </w:pPr>
      <w:r>
        <w:rPr>
          <w:i/>
        </w:rPr>
        <w:t xml:space="preserve">Requirement #: </w:t>
      </w:r>
      <w:r>
        <w:t>8</w:t>
      </w:r>
    </w:p>
    <w:p w14:paraId="0E2F125F" w14:textId="77777777" w:rsidR="003A465B" w:rsidRDefault="003A465B" w:rsidP="003A465B">
      <w:pPr>
        <w:spacing w:after="240"/>
        <w:ind w:left="1080"/>
      </w:pPr>
      <w:r>
        <w:rPr>
          <w:i/>
        </w:rPr>
        <w:t>Description</w:t>
      </w:r>
      <w:r>
        <w:t>: The system must display a map for the player, along with the player’s current score, timer and the name and number of all resources available.</w:t>
      </w:r>
    </w:p>
    <w:p w14:paraId="3EE073B2" w14:textId="77777777" w:rsidR="003A465B" w:rsidRDefault="003A465B" w:rsidP="003A465B">
      <w:pPr>
        <w:spacing w:after="240"/>
        <w:ind w:left="1080"/>
      </w:pPr>
      <w:r>
        <w:rPr>
          <w:i/>
        </w:rPr>
        <w:t>Rationale</w:t>
      </w:r>
      <w:r>
        <w:t>: To be able to allow the user to do better planning.</w:t>
      </w:r>
    </w:p>
    <w:p w14:paraId="43C33B72" w14:textId="77777777" w:rsidR="003A465B" w:rsidRDefault="003A465B" w:rsidP="003A465B">
      <w:pPr>
        <w:ind w:left="1080"/>
      </w:pPr>
      <w:r>
        <w:rPr>
          <w:i/>
        </w:rPr>
        <w:lastRenderedPageBreak/>
        <w:t>Fit Criterion</w:t>
      </w:r>
      <w:r>
        <w:t>: A user is able to view their current score, keep track of the time and the resources available to them, and also, to track the location of their opponents.</w:t>
      </w:r>
    </w:p>
    <w:p w14:paraId="33CC5EB4" w14:textId="77777777" w:rsidR="003A465B" w:rsidRDefault="003A465B" w:rsidP="003A465B">
      <w:pPr>
        <w:pBdr>
          <w:bottom w:val="single" w:sz="4" w:space="1" w:color="auto"/>
        </w:pBdr>
        <w:ind w:left="1080"/>
      </w:pPr>
    </w:p>
    <w:p w14:paraId="4259F482" w14:textId="77777777" w:rsidR="003A465B" w:rsidRDefault="003A465B" w:rsidP="003A465B">
      <w:pPr>
        <w:spacing w:after="240"/>
        <w:ind w:left="1080"/>
      </w:pPr>
      <w:r>
        <w:rPr>
          <w:i/>
        </w:rPr>
        <w:t xml:space="preserve">Requirement #: </w:t>
      </w:r>
      <w:r>
        <w:t>9</w:t>
      </w:r>
    </w:p>
    <w:p w14:paraId="10060642" w14:textId="77777777" w:rsidR="003A465B" w:rsidRDefault="003A465B" w:rsidP="003A465B">
      <w:pPr>
        <w:spacing w:after="240"/>
        <w:ind w:left="1080"/>
      </w:pPr>
      <w:r>
        <w:rPr>
          <w:i/>
        </w:rPr>
        <w:t>Description</w:t>
      </w:r>
      <w:r>
        <w:t>: The system must display the health of the villagers and the weapons owned by the scout cavalry.</w:t>
      </w:r>
    </w:p>
    <w:p w14:paraId="522ABC16" w14:textId="77777777" w:rsidR="003A465B" w:rsidRDefault="003A465B" w:rsidP="003A465B">
      <w:pPr>
        <w:spacing w:after="240"/>
        <w:ind w:left="1080"/>
      </w:pPr>
      <w:r>
        <w:rPr>
          <w:i/>
        </w:rPr>
        <w:t>Rationale</w:t>
      </w:r>
      <w:r>
        <w:t>: To be able to allow the user to access the health of their population.</w:t>
      </w:r>
    </w:p>
    <w:p w14:paraId="4C7E74FA" w14:textId="77777777" w:rsidR="003A465B" w:rsidRDefault="003A465B" w:rsidP="003A465B">
      <w:pPr>
        <w:ind w:left="1080"/>
      </w:pPr>
      <w:r>
        <w:rPr>
          <w:i/>
        </w:rPr>
        <w:t>Fit Criterion</w:t>
      </w:r>
      <w:r>
        <w:t>: A user is able to view the health of the villagers and the scout cavalry by clicking on them.</w:t>
      </w:r>
    </w:p>
    <w:p w14:paraId="2A5A849F" w14:textId="77777777" w:rsidR="003A465B" w:rsidRDefault="003A465B" w:rsidP="003A465B">
      <w:pPr>
        <w:pBdr>
          <w:bottom w:val="single" w:sz="4" w:space="1" w:color="auto"/>
        </w:pBdr>
        <w:ind w:left="1080"/>
      </w:pPr>
    </w:p>
    <w:p w14:paraId="6D9E8D84" w14:textId="77777777" w:rsidR="003A465B" w:rsidRDefault="003A465B" w:rsidP="003A465B">
      <w:pPr>
        <w:spacing w:after="240"/>
        <w:ind w:left="1080"/>
      </w:pPr>
    </w:p>
    <w:p w14:paraId="76A80546" w14:textId="77777777" w:rsidR="003A465B" w:rsidRDefault="003A465B" w:rsidP="003A465B">
      <w:pPr>
        <w:spacing w:after="240"/>
        <w:ind w:left="1080"/>
      </w:pPr>
      <w:r>
        <w:rPr>
          <w:i/>
        </w:rPr>
        <w:t xml:space="preserve">Requirement #: </w:t>
      </w:r>
      <w:r>
        <w:t>10</w:t>
      </w:r>
    </w:p>
    <w:p w14:paraId="26DF463E" w14:textId="77777777" w:rsidR="003A465B" w:rsidRDefault="003A465B" w:rsidP="003A465B">
      <w:pPr>
        <w:spacing w:after="240"/>
        <w:ind w:left="1080"/>
      </w:pPr>
      <w:r>
        <w:rPr>
          <w:i/>
        </w:rPr>
        <w:t>Description</w:t>
      </w:r>
      <w:r>
        <w:t>: The system must display the player with a town center.</w:t>
      </w:r>
    </w:p>
    <w:p w14:paraId="5E967D15" w14:textId="77777777" w:rsidR="003A465B" w:rsidRDefault="003A465B" w:rsidP="003A465B">
      <w:pPr>
        <w:spacing w:after="240"/>
        <w:ind w:left="1080"/>
      </w:pPr>
      <w:r>
        <w:rPr>
          <w:i/>
        </w:rPr>
        <w:t>Rationale</w:t>
      </w:r>
      <w:r>
        <w:t>: To be able to allow the user to store food and research technologies.</w:t>
      </w:r>
    </w:p>
    <w:p w14:paraId="4E49702F" w14:textId="77777777" w:rsidR="003A465B" w:rsidRDefault="003A465B" w:rsidP="003A465B">
      <w:pPr>
        <w:ind w:left="1080"/>
      </w:pPr>
      <w:r>
        <w:rPr>
          <w:i/>
        </w:rPr>
        <w:t>Fit Criterion</w:t>
      </w:r>
      <w:r>
        <w:t xml:space="preserve">: A user is able to build the town </w:t>
      </w:r>
      <w:r w:rsidR="00CD3B66">
        <w:t>center</w:t>
      </w:r>
      <w:r>
        <w:t xml:space="preserve"> by clicking on the “Town </w:t>
      </w:r>
      <w:r w:rsidR="00CD3B66">
        <w:t>center</w:t>
      </w:r>
      <w:r>
        <w:t>” icon.</w:t>
      </w:r>
    </w:p>
    <w:p w14:paraId="7261A7F1" w14:textId="77777777" w:rsidR="003A465B" w:rsidRDefault="003A465B" w:rsidP="003A465B">
      <w:pPr>
        <w:pBdr>
          <w:bottom w:val="single" w:sz="4" w:space="1" w:color="auto"/>
        </w:pBdr>
        <w:ind w:left="1080"/>
      </w:pPr>
    </w:p>
    <w:p w14:paraId="2774C5D5" w14:textId="77777777" w:rsidR="003A465B" w:rsidRDefault="003A465B" w:rsidP="003A465B">
      <w:pPr>
        <w:spacing w:after="240"/>
        <w:ind w:left="1080"/>
      </w:pPr>
      <w:r>
        <w:rPr>
          <w:i/>
        </w:rPr>
        <w:t xml:space="preserve">Requirement #: </w:t>
      </w:r>
      <w:r>
        <w:t>11</w:t>
      </w:r>
    </w:p>
    <w:p w14:paraId="45D64AD4" w14:textId="77777777" w:rsidR="003A465B" w:rsidRDefault="003A465B" w:rsidP="003A465B">
      <w:pPr>
        <w:spacing w:after="240"/>
        <w:ind w:left="1080"/>
      </w:pPr>
      <w:r>
        <w:rPr>
          <w:i/>
        </w:rPr>
        <w:t>Description</w:t>
      </w:r>
      <w:r>
        <w:t>: The system must present a map to the player.</w:t>
      </w:r>
    </w:p>
    <w:p w14:paraId="490187AC" w14:textId="77777777" w:rsidR="003A465B" w:rsidRDefault="003A465B" w:rsidP="003A465B">
      <w:pPr>
        <w:spacing w:after="240"/>
        <w:ind w:left="1080"/>
      </w:pPr>
      <w:r>
        <w:rPr>
          <w:i/>
        </w:rPr>
        <w:t>Rationale</w:t>
      </w:r>
      <w:r>
        <w:t>: To be able to allow the user to discover unexplored areas by moving the scout cavalry to different places on the map.</w:t>
      </w:r>
    </w:p>
    <w:p w14:paraId="5ABEB776" w14:textId="77777777" w:rsidR="003A465B" w:rsidRDefault="003A465B" w:rsidP="003A465B">
      <w:pPr>
        <w:ind w:left="1080"/>
      </w:pPr>
      <w:r>
        <w:rPr>
          <w:i/>
        </w:rPr>
        <w:t>Fit Criterion</w:t>
      </w:r>
      <w:r>
        <w:t>: A user is able to view and scroll through the map provided in the bottom right corner.</w:t>
      </w:r>
    </w:p>
    <w:p w14:paraId="61910BDF" w14:textId="77777777" w:rsidR="003A465B" w:rsidRDefault="003A465B" w:rsidP="003A465B">
      <w:pPr>
        <w:pBdr>
          <w:bottom w:val="single" w:sz="4" w:space="1" w:color="auto"/>
        </w:pBdr>
        <w:ind w:left="1080"/>
      </w:pPr>
    </w:p>
    <w:p w14:paraId="14815A55" w14:textId="77777777" w:rsidR="003A465B" w:rsidRDefault="003A465B" w:rsidP="003A465B">
      <w:pPr>
        <w:spacing w:after="240"/>
        <w:ind w:left="1080"/>
      </w:pPr>
      <w:r>
        <w:rPr>
          <w:i/>
        </w:rPr>
        <w:t xml:space="preserve">Requirement #: </w:t>
      </w:r>
      <w:r>
        <w:t>12</w:t>
      </w:r>
    </w:p>
    <w:p w14:paraId="41732D12" w14:textId="77777777" w:rsidR="003A465B" w:rsidRDefault="003A465B" w:rsidP="003A465B">
      <w:pPr>
        <w:spacing w:after="240"/>
        <w:ind w:left="1080"/>
      </w:pPr>
      <w:r>
        <w:rPr>
          <w:i/>
        </w:rPr>
        <w:t>Description</w:t>
      </w:r>
      <w:r>
        <w:t>: The system must allow the player to be able to select villagers for building units and performing tasks.</w:t>
      </w:r>
    </w:p>
    <w:p w14:paraId="7A94DC3C" w14:textId="77777777" w:rsidR="003A465B" w:rsidRDefault="003A465B" w:rsidP="003A465B">
      <w:pPr>
        <w:spacing w:after="240"/>
        <w:ind w:left="1080"/>
      </w:pPr>
      <w:r>
        <w:rPr>
          <w:i/>
        </w:rPr>
        <w:t>Rationale</w:t>
      </w:r>
      <w:r>
        <w:t>: To be able to allow users to build houses, buildings, lumber centers, farms, docks, gold, mills and stone mining units with resources available to them.</w:t>
      </w:r>
    </w:p>
    <w:p w14:paraId="3BD1DBB0" w14:textId="77777777" w:rsidR="003A465B" w:rsidRDefault="003A465B" w:rsidP="003A465B">
      <w:pPr>
        <w:ind w:left="1080"/>
      </w:pPr>
      <w:r>
        <w:rPr>
          <w:i/>
        </w:rPr>
        <w:lastRenderedPageBreak/>
        <w:t>Fit Criterion</w:t>
      </w:r>
      <w:r>
        <w:t>: A user is able to select villagers by clicking on them.</w:t>
      </w:r>
    </w:p>
    <w:p w14:paraId="7CE5CC5F" w14:textId="77777777" w:rsidR="003A465B" w:rsidRDefault="003A465B" w:rsidP="003A465B">
      <w:pPr>
        <w:pBdr>
          <w:bottom w:val="single" w:sz="4" w:space="1" w:color="auto"/>
        </w:pBdr>
        <w:ind w:left="1080"/>
      </w:pPr>
    </w:p>
    <w:p w14:paraId="16DE45C3" w14:textId="77777777" w:rsidR="003A465B" w:rsidRDefault="003A465B" w:rsidP="003A465B">
      <w:pPr>
        <w:spacing w:after="240"/>
        <w:ind w:left="1080"/>
      </w:pPr>
      <w:r>
        <w:rPr>
          <w:i/>
        </w:rPr>
        <w:t xml:space="preserve">Requirement #: </w:t>
      </w:r>
      <w:r>
        <w:t>13</w:t>
      </w:r>
    </w:p>
    <w:p w14:paraId="6826F705" w14:textId="77777777" w:rsidR="003A465B" w:rsidRDefault="003A465B" w:rsidP="003A465B">
      <w:pPr>
        <w:spacing w:after="240"/>
        <w:ind w:left="1080"/>
      </w:pPr>
      <w:r>
        <w:rPr>
          <w:i/>
        </w:rPr>
        <w:t>Description</w:t>
      </w:r>
      <w:r>
        <w:t>: The system must allow the player to select villagers to build mills and farms.</w:t>
      </w:r>
    </w:p>
    <w:p w14:paraId="39DF68F6" w14:textId="77777777" w:rsidR="003A465B" w:rsidRDefault="003A465B" w:rsidP="003A465B">
      <w:pPr>
        <w:spacing w:after="240"/>
        <w:ind w:left="1080"/>
      </w:pPr>
      <w:r>
        <w:rPr>
          <w:i/>
        </w:rPr>
        <w:t>Rationale</w:t>
      </w:r>
      <w:r>
        <w:t>: To be able to allow users to build mills and farms as renewable sources of food or to gain health and stack food from farming or hunting in the town center.</w:t>
      </w:r>
    </w:p>
    <w:p w14:paraId="4ACA7FA8" w14:textId="77777777" w:rsidR="003A465B" w:rsidRDefault="003A465B" w:rsidP="003A465B">
      <w:pPr>
        <w:ind w:left="1080"/>
      </w:pPr>
      <w:r>
        <w:rPr>
          <w:i/>
        </w:rPr>
        <w:t>Fit Criterion</w:t>
      </w:r>
      <w:r>
        <w:t>: A user is able to select villagers by clicking on them.</w:t>
      </w:r>
    </w:p>
    <w:p w14:paraId="55902526" w14:textId="77777777" w:rsidR="003A465B" w:rsidRDefault="003A465B" w:rsidP="003A465B">
      <w:pPr>
        <w:pBdr>
          <w:bottom w:val="single" w:sz="4" w:space="1" w:color="auto"/>
        </w:pBdr>
        <w:ind w:left="1080"/>
      </w:pPr>
    </w:p>
    <w:p w14:paraId="15EE09D5" w14:textId="77777777" w:rsidR="003A465B" w:rsidRDefault="003A465B" w:rsidP="003A465B">
      <w:pPr>
        <w:spacing w:after="240"/>
        <w:ind w:left="1080"/>
      </w:pPr>
      <w:r>
        <w:rPr>
          <w:i/>
        </w:rPr>
        <w:t xml:space="preserve">Requirement #: </w:t>
      </w:r>
      <w:r>
        <w:t>14</w:t>
      </w:r>
    </w:p>
    <w:p w14:paraId="67FC00DA" w14:textId="77777777" w:rsidR="003A465B" w:rsidRDefault="003A465B" w:rsidP="003A465B">
      <w:pPr>
        <w:spacing w:after="240"/>
        <w:ind w:left="1080"/>
      </w:pPr>
      <w:r>
        <w:rPr>
          <w:i/>
        </w:rPr>
        <w:t>Description</w:t>
      </w:r>
      <w:r>
        <w:t>: The system must allow the player to build army units.</w:t>
      </w:r>
    </w:p>
    <w:p w14:paraId="49B9882E" w14:textId="77777777" w:rsidR="003A465B" w:rsidRDefault="003A465B" w:rsidP="003A465B">
      <w:pPr>
        <w:spacing w:after="240"/>
        <w:ind w:left="1080"/>
      </w:pPr>
      <w:r>
        <w:rPr>
          <w:i/>
        </w:rPr>
        <w:t>Rationale</w:t>
      </w:r>
      <w:r>
        <w:t>: To be able to allow users to build army units such as barracks, archery ranges, castles and associate armed men or archers with them</w:t>
      </w:r>
    </w:p>
    <w:p w14:paraId="6DAA3682" w14:textId="77777777" w:rsidR="003A465B" w:rsidRDefault="003A465B" w:rsidP="003A465B">
      <w:pPr>
        <w:ind w:left="1080"/>
      </w:pPr>
      <w:r>
        <w:rPr>
          <w:i/>
        </w:rPr>
        <w:t>Fit Criterion</w:t>
      </w:r>
      <w:r>
        <w:t>: A user is able to select villagers by clicking on them and guiding them to the location where construction needs to be done.</w:t>
      </w:r>
    </w:p>
    <w:p w14:paraId="35FA0559" w14:textId="77777777" w:rsidR="003A465B" w:rsidRDefault="003A465B" w:rsidP="003A465B">
      <w:pPr>
        <w:pBdr>
          <w:bottom w:val="single" w:sz="4" w:space="1" w:color="auto"/>
        </w:pBdr>
        <w:ind w:left="1080"/>
      </w:pPr>
    </w:p>
    <w:p w14:paraId="53AC055E" w14:textId="77777777" w:rsidR="003A465B" w:rsidRDefault="003A465B" w:rsidP="003A465B"/>
    <w:p w14:paraId="0956BF6B" w14:textId="77777777" w:rsidR="003A465B" w:rsidRDefault="003A465B" w:rsidP="003A465B">
      <w:pPr>
        <w:spacing w:after="240"/>
        <w:ind w:left="1080"/>
      </w:pPr>
      <w:r>
        <w:rPr>
          <w:i/>
        </w:rPr>
        <w:t xml:space="preserve">Requirement #: </w:t>
      </w:r>
      <w:r>
        <w:t>15</w:t>
      </w:r>
    </w:p>
    <w:p w14:paraId="5FFA1E4C" w14:textId="77777777" w:rsidR="003A465B" w:rsidRDefault="003A465B" w:rsidP="003A465B">
      <w:pPr>
        <w:spacing w:after="240"/>
        <w:ind w:left="1080"/>
      </w:pPr>
      <w:r>
        <w:rPr>
          <w:i/>
        </w:rPr>
        <w:t>Description</w:t>
      </w:r>
      <w:r>
        <w:t>: The system must keep the user’s resources up-to-date.</w:t>
      </w:r>
    </w:p>
    <w:p w14:paraId="19692CD1" w14:textId="77777777" w:rsidR="003A465B" w:rsidRDefault="003A465B" w:rsidP="003A465B">
      <w:pPr>
        <w:spacing w:after="240"/>
        <w:ind w:left="1080"/>
      </w:pPr>
      <w:r>
        <w:rPr>
          <w:i/>
        </w:rPr>
        <w:t>Rationale</w:t>
      </w:r>
      <w:r>
        <w:t>: To be able to allow users to view the most up-to-date information about their resources.</w:t>
      </w:r>
    </w:p>
    <w:p w14:paraId="72E91448" w14:textId="77777777" w:rsidR="003A465B" w:rsidRDefault="003A465B" w:rsidP="003A465B">
      <w:pPr>
        <w:ind w:left="1080"/>
      </w:pPr>
      <w:r>
        <w:rPr>
          <w:i/>
        </w:rPr>
        <w:t>Fit Criterion</w:t>
      </w:r>
      <w:r>
        <w:t>: A user is able to view the resources available to them.</w:t>
      </w:r>
    </w:p>
    <w:p w14:paraId="72BBFD7F" w14:textId="77777777" w:rsidR="003A465B" w:rsidRDefault="003A465B" w:rsidP="003A465B">
      <w:pPr>
        <w:pBdr>
          <w:bottom w:val="single" w:sz="4" w:space="1" w:color="auto"/>
        </w:pBdr>
        <w:ind w:left="1080"/>
      </w:pPr>
    </w:p>
    <w:p w14:paraId="30F8EE58" w14:textId="77777777" w:rsidR="003A465B" w:rsidRDefault="003A465B" w:rsidP="003A465B">
      <w:pPr>
        <w:spacing w:after="240"/>
        <w:ind w:left="1080"/>
      </w:pPr>
      <w:r>
        <w:rPr>
          <w:i/>
        </w:rPr>
        <w:t xml:space="preserve">Requirement #: </w:t>
      </w:r>
      <w:r>
        <w:t>16</w:t>
      </w:r>
    </w:p>
    <w:p w14:paraId="58DC6D86" w14:textId="77777777" w:rsidR="003A465B" w:rsidRDefault="003A465B" w:rsidP="003A465B">
      <w:pPr>
        <w:spacing w:after="240"/>
        <w:ind w:left="1080"/>
      </w:pPr>
      <w:r>
        <w:rPr>
          <w:i/>
        </w:rPr>
        <w:t>Description</w:t>
      </w:r>
      <w:r>
        <w:t>: The system must allow the player to engage in conquests with other players.</w:t>
      </w:r>
    </w:p>
    <w:p w14:paraId="1B62996E" w14:textId="77777777" w:rsidR="003A465B" w:rsidRDefault="003A465B" w:rsidP="003A465B">
      <w:pPr>
        <w:spacing w:after="240"/>
        <w:ind w:left="1080"/>
      </w:pPr>
      <w:r>
        <w:rPr>
          <w:i/>
        </w:rPr>
        <w:t>Rationale</w:t>
      </w:r>
      <w:r>
        <w:t>: To be able to allow users to engage in conquests with other players and deploy their army units in a defensive or rigorous attacking response.</w:t>
      </w:r>
    </w:p>
    <w:p w14:paraId="30A4CC15" w14:textId="77777777" w:rsidR="003A465B" w:rsidRDefault="003A465B" w:rsidP="003A465B">
      <w:pPr>
        <w:ind w:left="1080"/>
      </w:pPr>
      <w:r>
        <w:rPr>
          <w:i/>
        </w:rPr>
        <w:lastRenderedPageBreak/>
        <w:t>Fit Criterion</w:t>
      </w:r>
      <w:r>
        <w:t>: A user is able to add and select soldiers and guide them towards the adversaries.</w:t>
      </w:r>
    </w:p>
    <w:p w14:paraId="3D36012B" w14:textId="77777777" w:rsidR="003A465B" w:rsidRDefault="003A465B" w:rsidP="003A465B">
      <w:pPr>
        <w:pBdr>
          <w:bottom w:val="single" w:sz="4" w:space="1" w:color="auto"/>
        </w:pBdr>
        <w:ind w:left="1080"/>
      </w:pPr>
    </w:p>
    <w:p w14:paraId="5BD7A9A8" w14:textId="77777777" w:rsidR="003A465B" w:rsidRDefault="003A465B" w:rsidP="003A465B">
      <w:pPr>
        <w:spacing w:after="240"/>
        <w:ind w:left="1080"/>
      </w:pPr>
      <w:r>
        <w:rPr>
          <w:i/>
        </w:rPr>
        <w:t xml:space="preserve">Requirement #: </w:t>
      </w:r>
      <w:r>
        <w:t>17</w:t>
      </w:r>
    </w:p>
    <w:p w14:paraId="7B948677" w14:textId="77777777" w:rsidR="003A465B" w:rsidRDefault="003A465B" w:rsidP="003A465B">
      <w:pPr>
        <w:spacing w:after="240"/>
        <w:ind w:left="1080"/>
      </w:pPr>
      <w:r>
        <w:rPr>
          <w:i/>
        </w:rPr>
        <w:t>Description</w:t>
      </w:r>
      <w:r>
        <w:t>: The system must allow the player to use the available technologies.</w:t>
      </w:r>
    </w:p>
    <w:p w14:paraId="0BF78DC7" w14:textId="77777777" w:rsidR="003A465B" w:rsidRDefault="003A465B" w:rsidP="003A465B">
      <w:pPr>
        <w:spacing w:after="240"/>
        <w:ind w:left="1080"/>
      </w:pPr>
      <w:r>
        <w:rPr>
          <w:i/>
        </w:rPr>
        <w:t>Rationale</w:t>
      </w:r>
      <w:r>
        <w:t>: To be able to allow users to make better informed decisions and try out different strategies.</w:t>
      </w:r>
    </w:p>
    <w:p w14:paraId="3306B93A" w14:textId="77777777" w:rsidR="003A465B" w:rsidRDefault="003A465B" w:rsidP="003A465B">
      <w:pPr>
        <w:ind w:left="1080"/>
      </w:pPr>
      <w:r>
        <w:rPr>
          <w:i/>
        </w:rPr>
        <w:t>Fit Criterion</w:t>
      </w:r>
      <w:r>
        <w:t>: To be able to allow users to see the units or type of army units (archery units) available with other player(s) in a conquest.</w:t>
      </w:r>
    </w:p>
    <w:p w14:paraId="23FCA6CF" w14:textId="77777777" w:rsidR="003A465B" w:rsidRDefault="003A465B" w:rsidP="003A465B">
      <w:pPr>
        <w:pBdr>
          <w:bottom w:val="single" w:sz="4" w:space="1" w:color="auto"/>
        </w:pBdr>
        <w:ind w:left="1080"/>
      </w:pPr>
    </w:p>
    <w:p w14:paraId="2E982AA4" w14:textId="77777777" w:rsidR="003A465B" w:rsidRDefault="003A465B" w:rsidP="003A465B">
      <w:pPr>
        <w:spacing w:after="240"/>
        <w:ind w:left="1080"/>
      </w:pPr>
      <w:r>
        <w:rPr>
          <w:i/>
        </w:rPr>
        <w:t xml:space="preserve">Requirement #: </w:t>
      </w:r>
      <w:r>
        <w:t>18</w:t>
      </w:r>
    </w:p>
    <w:p w14:paraId="1EA8AE72" w14:textId="77777777" w:rsidR="003A465B" w:rsidRDefault="003A465B" w:rsidP="003A465B">
      <w:pPr>
        <w:spacing w:after="240"/>
        <w:ind w:left="1080"/>
      </w:pPr>
      <w:r>
        <w:rPr>
          <w:i/>
        </w:rPr>
        <w:t>Description</w:t>
      </w:r>
      <w:r>
        <w:t>: The system must allow the player to be able to use the "Ring the Town Bell" feature.</w:t>
      </w:r>
    </w:p>
    <w:p w14:paraId="48390F39" w14:textId="77777777" w:rsidR="003A465B" w:rsidRDefault="003A465B" w:rsidP="003A465B">
      <w:pPr>
        <w:spacing w:after="240"/>
        <w:ind w:left="1080"/>
      </w:pPr>
      <w:r>
        <w:rPr>
          <w:i/>
        </w:rPr>
        <w:t>Rationale</w:t>
      </w:r>
      <w:r>
        <w:t>: To be able to allow users to save their people for being killed in the battle.</w:t>
      </w:r>
    </w:p>
    <w:p w14:paraId="5009E64E" w14:textId="77777777" w:rsidR="003A465B" w:rsidRDefault="003A465B" w:rsidP="003A465B">
      <w:pPr>
        <w:ind w:left="1080"/>
      </w:pPr>
      <w:r>
        <w:rPr>
          <w:i/>
        </w:rPr>
        <w:t>Fit Criterion</w:t>
      </w:r>
      <w:r>
        <w:t>: To be able to allow users to click on the “Ring the Town Bell” button in order to alert  their villagers to seek shelter in the event of an attack.</w:t>
      </w:r>
    </w:p>
    <w:p w14:paraId="26D52E0E" w14:textId="77777777" w:rsidR="003A465B" w:rsidRDefault="003A465B" w:rsidP="003A465B">
      <w:pPr>
        <w:pBdr>
          <w:bottom w:val="single" w:sz="4" w:space="1" w:color="auto"/>
        </w:pBdr>
        <w:ind w:left="1080"/>
      </w:pPr>
    </w:p>
    <w:p w14:paraId="5B54A241" w14:textId="77777777" w:rsidR="003A465B" w:rsidRDefault="003A465B" w:rsidP="003A465B">
      <w:pPr>
        <w:spacing w:after="240"/>
        <w:ind w:left="1080"/>
      </w:pPr>
      <w:r>
        <w:rPr>
          <w:i/>
        </w:rPr>
        <w:t xml:space="preserve">Requirement #: </w:t>
      </w:r>
      <w:r>
        <w:t>19</w:t>
      </w:r>
    </w:p>
    <w:p w14:paraId="58E18947" w14:textId="77777777" w:rsidR="003A465B" w:rsidRDefault="003A465B" w:rsidP="003A465B">
      <w:pPr>
        <w:spacing w:after="240"/>
        <w:ind w:left="1080"/>
      </w:pPr>
      <w:r>
        <w:rPr>
          <w:i/>
        </w:rPr>
        <w:t>Description</w:t>
      </w:r>
      <w:r>
        <w:t>: The system must allow the player to add new villagers.</w:t>
      </w:r>
    </w:p>
    <w:p w14:paraId="5F5C57AF" w14:textId="77777777" w:rsidR="003A465B" w:rsidRDefault="003A465B" w:rsidP="003A465B">
      <w:pPr>
        <w:spacing w:after="240"/>
        <w:ind w:left="1080"/>
      </w:pPr>
      <w:r>
        <w:rPr>
          <w:i/>
        </w:rPr>
        <w:t>Rationale</w:t>
      </w:r>
      <w:r>
        <w:t>: This will allow the users to have back-up in case they lose their villagers in the battle.</w:t>
      </w:r>
    </w:p>
    <w:p w14:paraId="749CCE2E" w14:textId="77777777" w:rsidR="003A465B" w:rsidRDefault="003A465B" w:rsidP="003A465B">
      <w:pPr>
        <w:ind w:left="1080"/>
      </w:pPr>
      <w:r>
        <w:rPr>
          <w:i/>
        </w:rPr>
        <w:t>Fit Criterion</w:t>
      </w:r>
      <w:r>
        <w:t>: To be able to allow users to add villagers from the menu.</w:t>
      </w:r>
    </w:p>
    <w:p w14:paraId="3E9EB359" w14:textId="77777777" w:rsidR="003A465B" w:rsidRDefault="003A465B" w:rsidP="003A465B">
      <w:pPr>
        <w:pBdr>
          <w:bottom w:val="single" w:sz="4" w:space="1" w:color="auto"/>
        </w:pBdr>
        <w:ind w:left="1080"/>
      </w:pPr>
    </w:p>
    <w:p w14:paraId="695321E4" w14:textId="77777777" w:rsidR="003A465B" w:rsidRDefault="003A465B" w:rsidP="003A465B">
      <w:pPr>
        <w:spacing w:after="240"/>
        <w:ind w:left="1080"/>
      </w:pPr>
      <w:r>
        <w:rPr>
          <w:i/>
        </w:rPr>
        <w:t xml:space="preserve">Requirement #: </w:t>
      </w:r>
      <w:r>
        <w:t>20</w:t>
      </w:r>
    </w:p>
    <w:p w14:paraId="35480963" w14:textId="77777777" w:rsidR="003A465B" w:rsidRDefault="003A465B" w:rsidP="003A465B">
      <w:pPr>
        <w:spacing w:after="240"/>
        <w:ind w:left="1080"/>
      </w:pPr>
      <w:r>
        <w:rPr>
          <w:i/>
        </w:rPr>
        <w:t>Description</w:t>
      </w:r>
      <w:r>
        <w:t xml:space="preserve">: The system must allow the player to build castles </w:t>
      </w:r>
    </w:p>
    <w:p w14:paraId="279CE179" w14:textId="77777777" w:rsidR="003A465B" w:rsidRDefault="003A465B" w:rsidP="003A465B">
      <w:pPr>
        <w:spacing w:after="240"/>
        <w:ind w:left="1080"/>
      </w:pPr>
      <w:r>
        <w:rPr>
          <w:i/>
        </w:rPr>
        <w:t>Rationale</w:t>
      </w:r>
      <w:r>
        <w:t>: This will allow users to have better defense mechanism.</w:t>
      </w:r>
    </w:p>
    <w:p w14:paraId="4882B5E0" w14:textId="77777777" w:rsidR="003A465B" w:rsidRDefault="003A465B" w:rsidP="003A465B">
      <w:pPr>
        <w:ind w:left="1080"/>
      </w:pPr>
      <w:r>
        <w:rPr>
          <w:i/>
        </w:rPr>
        <w:t>Fit Criterion</w:t>
      </w:r>
      <w:r>
        <w:t>: To be able to allow users to build castles by clicking on the build castle icon and guiding villagers to the construction site.</w:t>
      </w:r>
    </w:p>
    <w:p w14:paraId="598820D3" w14:textId="77777777" w:rsidR="003A465B" w:rsidRDefault="003A465B" w:rsidP="003A465B">
      <w:pPr>
        <w:pBdr>
          <w:bottom w:val="single" w:sz="4" w:space="1" w:color="auto"/>
        </w:pBdr>
        <w:ind w:left="1080"/>
      </w:pPr>
    </w:p>
    <w:p w14:paraId="56601F4F" w14:textId="77777777" w:rsidR="003A465B" w:rsidRDefault="003A465B" w:rsidP="003A465B">
      <w:pPr>
        <w:spacing w:after="240"/>
        <w:ind w:left="1080"/>
      </w:pPr>
      <w:r>
        <w:rPr>
          <w:i/>
        </w:rPr>
        <w:t xml:space="preserve">Requirement #: </w:t>
      </w:r>
      <w:r>
        <w:t>21</w:t>
      </w:r>
    </w:p>
    <w:p w14:paraId="409DFFAD" w14:textId="77777777" w:rsidR="003A465B" w:rsidRDefault="003A465B" w:rsidP="003A465B">
      <w:pPr>
        <w:spacing w:after="240"/>
        <w:ind w:left="1080"/>
      </w:pPr>
      <w:r>
        <w:rPr>
          <w:i/>
        </w:rPr>
        <w:t>Description</w:t>
      </w:r>
      <w:r>
        <w:t xml:space="preserve">: The system must allow player to be able to trade with other users throughout the game. </w:t>
      </w:r>
    </w:p>
    <w:p w14:paraId="086671DC" w14:textId="77777777" w:rsidR="003A465B" w:rsidRDefault="003A465B" w:rsidP="003A465B">
      <w:pPr>
        <w:spacing w:after="240"/>
        <w:ind w:left="1080"/>
      </w:pPr>
      <w:r>
        <w:rPr>
          <w:i/>
        </w:rPr>
        <w:t>Rationale</w:t>
      </w:r>
      <w:r>
        <w:t>: This will allow users to forge alliance with other players.</w:t>
      </w:r>
    </w:p>
    <w:p w14:paraId="5D2AA883" w14:textId="77777777" w:rsidR="003A465B" w:rsidRDefault="003A465B" w:rsidP="003A465B">
      <w:pPr>
        <w:ind w:left="1080"/>
      </w:pPr>
      <w:r>
        <w:rPr>
          <w:i/>
        </w:rPr>
        <w:t>Fit Criterion</w:t>
      </w:r>
      <w:r>
        <w:t>: To be able to allow users to use the chat feature to help facilitate the trade of goods.</w:t>
      </w:r>
    </w:p>
    <w:p w14:paraId="488F8E25" w14:textId="77777777" w:rsidR="003A465B" w:rsidRDefault="003A465B" w:rsidP="003A465B">
      <w:pPr>
        <w:pBdr>
          <w:bottom w:val="single" w:sz="4" w:space="1" w:color="auto"/>
        </w:pBdr>
        <w:ind w:left="1080"/>
      </w:pPr>
    </w:p>
    <w:p w14:paraId="464CF224" w14:textId="77777777" w:rsidR="003A465B" w:rsidRDefault="003A465B" w:rsidP="003A465B">
      <w:pPr>
        <w:spacing w:after="240"/>
        <w:ind w:left="1080"/>
      </w:pPr>
      <w:r>
        <w:rPr>
          <w:i/>
        </w:rPr>
        <w:t xml:space="preserve">Requirement #: </w:t>
      </w:r>
      <w:r>
        <w:t>22</w:t>
      </w:r>
    </w:p>
    <w:p w14:paraId="10F21A9C" w14:textId="77777777" w:rsidR="003A465B" w:rsidRDefault="003A465B" w:rsidP="003A465B">
      <w:pPr>
        <w:spacing w:after="240"/>
        <w:ind w:left="1080"/>
      </w:pPr>
      <w:r>
        <w:rPr>
          <w:i/>
        </w:rPr>
        <w:t>Description</w:t>
      </w:r>
      <w:r>
        <w:t xml:space="preserve">: The system must allow players to advance to the next level. </w:t>
      </w:r>
    </w:p>
    <w:p w14:paraId="32F389BF" w14:textId="77777777" w:rsidR="003A465B" w:rsidRDefault="003A465B" w:rsidP="003A465B">
      <w:pPr>
        <w:spacing w:after="240"/>
        <w:ind w:left="1080"/>
      </w:pPr>
      <w:r>
        <w:rPr>
          <w:i/>
        </w:rPr>
        <w:t>Rationale</w:t>
      </w:r>
      <w:r>
        <w:t>: This will allow users to enter new eras and civilizations and learn about them.</w:t>
      </w:r>
    </w:p>
    <w:p w14:paraId="43F82B45" w14:textId="77777777" w:rsidR="003A465B" w:rsidRDefault="003A465B" w:rsidP="003A465B">
      <w:pPr>
        <w:ind w:left="1080"/>
      </w:pPr>
      <w:r>
        <w:rPr>
          <w:i/>
        </w:rPr>
        <w:t>Fit Criterion</w:t>
      </w:r>
      <w:r>
        <w:t>: To be able to allow users to click on the escape button and select the level they wish to play provided they fulfill the level’s requirements.</w:t>
      </w:r>
    </w:p>
    <w:p w14:paraId="22A0C977" w14:textId="77777777" w:rsidR="003A465B" w:rsidRDefault="003A465B" w:rsidP="003A465B">
      <w:pPr>
        <w:pBdr>
          <w:bottom w:val="single" w:sz="4" w:space="1" w:color="auto"/>
        </w:pBdr>
        <w:ind w:left="1080"/>
      </w:pPr>
    </w:p>
    <w:p w14:paraId="0D5D9414" w14:textId="77777777" w:rsidR="003A465B" w:rsidRDefault="003A465B" w:rsidP="003A465B">
      <w:pPr>
        <w:spacing w:after="240"/>
        <w:ind w:left="1080"/>
      </w:pPr>
      <w:r>
        <w:rPr>
          <w:i/>
        </w:rPr>
        <w:t xml:space="preserve">Requirement #: </w:t>
      </w:r>
      <w:r>
        <w:t>23</w:t>
      </w:r>
    </w:p>
    <w:p w14:paraId="5A067F6F" w14:textId="77777777" w:rsidR="003A465B" w:rsidRDefault="003A465B" w:rsidP="003A465B">
      <w:pPr>
        <w:spacing w:after="240"/>
        <w:ind w:left="1080"/>
      </w:pPr>
      <w:r>
        <w:rPr>
          <w:i/>
        </w:rPr>
        <w:t>Description</w:t>
      </w:r>
      <w:r>
        <w:t xml:space="preserve">: The system must end the game when the player has played in all the eras and has captured all the available resources. </w:t>
      </w:r>
    </w:p>
    <w:p w14:paraId="465399B2" w14:textId="77777777" w:rsidR="003A465B" w:rsidRDefault="003A465B" w:rsidP="003A465B">
      <w:pPr>
        <w:spacing w:after="240"/>
        <w:ind w:left="1080"/>
      </w:pPr>
      <w:r>
        <w:rPr>
          <w:i/>
        </w:rPr>
        <w:t>Rationale</w:t>
      </w:r>
      <w:r>
        <w:t>: This will allow users to end the game.</w:t>
      </w:r>
    </w:p>
    <w:p w14:paraId="103C0960" w14:textId="77777777" w:rsidR="003A465B" w:rsidRDefault="003A465B" w:rsidP="003A465B">
      <w:pPr>
        <w:ind w:left="1080"/>
      </w:pPr>
      <w:r>
        <w:rPr>
          <w:i/>
        </w:rPr>
        <w:t>Fit Criterion</w:t>
      </w:r>
      <w:r>
        <w:t>: To be able to allow users to capture all of their opponent’s resources and emerge victorious.</w:t>
      </w:r>
    </w:p>
    <w:p w14:paraId="6A4054D4" w14:textId="77777777" w:rsidR="008023EB" w:rsidRPr="008023EB" w:rsidRDefault="008023EB" w:rsidP="003A465B">
      <w:pPr>
        <w:pStyle w:val="Level2Text"/>
        <w:pBdr>
          <w:bottom w:val="single" w:sz="4" w:space="1" w:color="auto"/>
        </w:pBdr>
      </w:pPr>
    </w:p>
    <w:p w14:paraId="4103489E" w14:textId="77777777" w:rsidR="00FD441D" w:rsidRPr="00FD441D" w:rsidRDefault="00FD441D" w:rsidP="00FD441D"/>
    <w:p w14:paraId="3605BC0D" w14:textId="77777777" w:rsidR="00FD441D" w:rsidRDefault="00FD441D" w:rsidP="00FD441D"/>
    <w:p w14:paraId="150C12B8" w14:textId="77777777" w:rsidR="003A465B" w:rsidRDefault="003A465B" w:rsidP="00FD441D"/>
    <w:p w14:paraId="0B36E813" w14:textId="77777777" w:rsidR="00086721" w:rsidRDefault="00086721" w:rsidP="00FD441D"/>
    <w:p w14:paraId="5471E277" w14:textId="77777777" w:rsidR="00086721" w:rsidRDefault="00086721" w:rsidP="00FD441D"/>
    <w:p w14:paraId="3009C699" w14:textId="77777777" w:rsidR="003A465B" w:rsidRDefault="003A465B" w:rsidP="003A465B">
      <w:pPr>
        <w:pStyle w:val="Heading2"/>
        <w:rPr>
          <w:rFonts w:ascii="Arial" w:hAnsi="Arial" w:cs="Arial"/>
        </w:rPr>
      </w:pPr>
      <w:bookmarkStart w:id="55" w:name="_Toc437056805"/>
      <w:r>
        <w:rPr>
          <w:rFonts w:ascii="Arial" w:hAnsi="Arial" w:cs="Arial"/>
        </w:rPr>
        <w:lastRenderedPageBreak/>
        <w:t>Data</w:t>
      </w:r>
      <w:r w:rsidRPr="008023EB">
        <w:rPr>
          <w:rFonts w:ascii="Arial" w:hAnsi="Arial" w:cs="Arial"/>
        </w:rPr>
        <w:t xml:space="preserve"> Requirements</w:t>
      </w:r>
      <w:bookmarkEnd w:id="55"/>
    </w:p>
    <w:p w14:paraId="0214AD7C" w14:textId="77777777" w:rsidR="003A465B" w:rsidRPr="00FD441D" w:rsidRDefault="003A465B" w:rsidP="00FD441D"/>
    <w:p w14:paraId="6E500F9D" w14:textId="77777777" w:rsidR="00E235A6" w:rsidRDefault="00E235A6" w:rsidP="00E235A6">
      <w:pPr>
        <w:pStyle w:val="Level3Text"/>
        <w:ind w:left="0"/>
      </w:pPr>
      <w:r>
        <w:rPr>
          <w:noProof/>
        </w:rPr>
        <w:drawing>
          <wp:inline distT="0" distB="0" distL="0" distR="0" wp14:anchorId="7DF3FD0B" wp14:editId="143F88E8">
            <wp:extent cx="5991225" cy="3181350"/>
            <wp:effectExtent l="0" t="0" r="9525" b="0"/>
            <wp:docPr id="7" name="Picture 7" descr="Description: ../Desktop/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ktop/digr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91225" cy="3181350"/>
                    </a:xfrm>
                    <a:prstGeom prst="rect">
                      <a:avLst/>
                    </a:prstGeom>
                    <a:noFill/>
                    <a:ln>
                      <a:noFill/>
                    </a:ln>
                  </pic:spPr>
                </pic:pic>
              </a:graphicData>
            </a:graphic>
          </wp:inline>
        </w:drawing>
      </w:r>
    </w:p>
    <w:p w14:paraId="1073E244" w14:textId="77777777" w:rsidR="00E235A6" w:rsidRPr="00C05A93" w:rsidRDefault="00C05A93" w:rsidP="00E235A6">
      <w:pPr>
        <w:pStyle w:val="Level3Text"/>
        <w:ind w:left="0"/>
        <w:rPr>
          <w:b/>
          <w:i/>
        </w:rPr>
      </w:pPr>
      <w:r>
        <w:rPr>
          <w:b/>
          <w:i/>
        </w:rPr>
        <w:t>Figure</w:t>
      </w:r>
      <w:r w:rsidR="00ED63F4">
        <w:rPr>
          <w:b/>
          <w:i/>
        </w:rPr>
        <w:t>:</w:t>
      </w:r>
      <w:r w:rsidR="00A0643D">
        <w:rPr>
          <w:b/>
          <w:i/>
        </w:rPr>
        <w:t xml:space="preserve"> </w:t>
      </w:r>
      <w:r w:rsidR="00ED63F4">
        <w:rPr>
          <w:b/>
          <w:i/>
        </w:rPr>
        <w:t>Diagram</w:t>
      </w:r>
      <w:r w:rsidR="00E201F8">
        <w:rPr>
          <w:b/>
          <w:i/>
        </w:rPr>
        <w:t xml:space="preserve"> to illustrate data requirements for the game.</w:t>
      </w:r>
    </w:p>
    <w:p w14:paraId="48BC0838" w14:textId="77777777" w:rsidR="00E235A6" w:rsidRDefault="00E235A6" w:rsidP="00E235A6">
      <w:pPr>
        <w:pStyle w:val="Level3Text"/>
        <w:ind w:left="0"/>
      </w:pPr>
      <w:r>
        <w:t>There will be two databases, a user database and the history facts database. The user database consists of the identification information of all the users. The historical facts database contain</w:t>
      </w:r>
      <w:r w:rsidR="00174101">
        <w:t>s</w:t>
      </w:r>
      <w:r>
        <w:t xml:space="preserve"> the information of all real historical facts that happened in Human history, and questions about them. Also, there will be at least four classes, the player class, the unit class, the facts class, and the answered class. The answered class will contain the information about all questions that user has answered correctly. Unit </w:t>
      </w:r>
      <w:r w:rsidR="00A2523C">
        <w:t>class contains</w:t>
      </w:r>
      <w:r>
        <w:t xml:space="preserve"> information amount and type of units that are available to the user.</w:t>
      </w:r>
    </w:p>
    <w:p w14:paraId="70942B0D" w14:textId="77777777" w:rsidR="00FD441D" w:rsidRPr="00FD441D" w:rsidRDefault="00FD441D" w:rsidP="00FD441D"/>
    <w:p w14:paraId="7F448256" w14:textId="77777777" w:rsidR="00FD441D" w:rsidRPr="00FD441D" w:rsidRDefault="00FD441D" w:rsidP="00FD441D"/>
    <w:p w14:paraId="02491DC0" w14:textId="77777777" w:rsidR="00FD441D" w:rsidRPr="00FD441D" w:rsidRDefault="00FD441D" w:rsidP="00FD441D"/>
    <w:p w14:paraId="4A06EFA5" w14:textId="77777777" w:rsidR="00FD441D" w:rsidRPr="00FD441D" w:rsidRDefault="00FD441D" w:rsidP="00FD441D"/>
    <w:p w14:paraId="07245CD2" w14:textId="77777777" w:rsidR="00FD441D" w:rsidRPr="00FD441D" w:rsidRDefault="00FD441D" w:rsidP="00FD441D"/>
    <w:p w14:paraId="1909A089" w14:textId="77777777" w:rsidR="00FD441D" w:rsidRPr="00FD441D" w:rsidRDefault="00FD441D" w:rsidP="00FD441D"/>
    <w:p w14:paraId="21605CBF" w14:textId="77777777" w:rsidR="00FD441D" w:rsidRPr="00FD441D" w:rsidRDefault="00FD441D" w:rsidP="00FD441D"/>
    <w:p w14:paraId="08D2CEFA" w14:textId="77777777" w:rsidR="002A36BD" w:rsidRDefault="002A36BD" w:rsidP="00FD441D"/>
    <w:p w14:paraId="1A5AFA28" w14:textId="77777777" w:rsidR="002A36BD" w:rsidRDefault="002A36BD" w:rsidP="002A36BD">
      <w:pPr>
        <w:pStyle w:val="Heading2"/>
        <w:rPr>
          <w:rFonts w:ascii="Arial" w:hAnsi="Arial" w:cs="Arial"/>
        </w:rPr>
      </w:pPr>
      <w:bookmarkStart w:id="56" w:name="_Toc437056806"/>
      <w:r>
        <w:rPr>
          <w:rFonts w:ascii="Arial" w:hAnsi="Arial" w:cs="Arial"/>
        </w:rPr>
        <w:lastRenderedPageBreak/>
        <w:t>Performance Requirements</w:t>
      </w:r>
      <w:bookmarkEnd w:id="56"/>
    </w:p>
    <w:p w14:paraId="2F3B7FE3" w14:textId="77777777" w:rsidR="00A32D8A" w:rsidRDefault="00D97B5E" w:rsidP="00F92AD9">
      <w:pPr>
        <w:pStyle w:val="Heading3"/>
        <w:numPr>
          <w:ilvl w:val="2"/>
          <w:numId w:val="4"/>
        </w:numPr>
        <w:rPr>
          <w:rFonts w:ascii="Arial" w:hAnsi="Arial" w:cs="Arial"/>
        </w:rPr>
      </w:pPr>
      <w:bookmarkStart w:id="57" w:name="_Toc437056807"/>
      <w:r>
        <w:rPr>
          <w:rFonts w:ascii="Arial" w:hAnsi="Arial" w:cs="Arial"/>
        </w:rPr>
        <w:t>Speed and Latency Requirements</w:t>
      </w:r>
      <w:bookmarkEnd w:id="57"/>
    </w:p>
    <w:p w14:paraId="18A5F984" w14:textId="77777777" w:rsidR="00940977" w:rsidRDefault="00940977" w:rsidP="00F92AD9">
      <w:pPr>
        <w:pStyle w:val="Level3Text"/>
        <w:numPr>
          <w:ilvl w:val="0"/>
          <w:numId w:val="21"/>
        </w:numPr>
      </w:pPr>
      <w:r>
        <w:t>The Rise of Civilization should execute graphics at least 120 fps (frames per second).</w:t>
      </w:r>
    </w:p>
    <w:p w14:paraId="3261EC75" w14:textId="77777777" w:rsidR="00940977" w:rsidRDefault="00940977" w:rsidP="00F92AD9">
      <w:pPr>
        <w:pStyle w:val="Level3Text"/>
        <w:numPr>
          <w:ilvl w:val="0"/>
          <w:numId w:val="21"/>
        </w:numPr>
      </w:pPr>
      <w:r>
        <w:t>The Rise of Civilization should require a minimum of 1.4 gigahertz (GHz) processor.</w:t>
      </w:r>
    </w:p>
    <w:p w14:paraId="71B9247C" w14:textId="77777777" w:rsidR="00193CFB" w:rsidRDefault="00506305" w:rsidP="00F92AD9">
      <w:pPr>
        <w:pStyle w:val="Level3Text"/>
        <w:numPr>
          <w:ilvl w:val="0"/>
          <w:numId w:val="21"/>
        </w:numPr>
      </w:pPr>
      <w:r>
        <w:t>The Rise of Civilization’s load time should not be more than 5 seconds between levels.</w:t>
      </w:r>
    </w:p>
    <w:p w14:paraId="66B99D09" w14:textId="77777777" w:rsidR="00A5076F" w:rsidRDefault="002054DC" w:rsidP="00F92AD9">
      <w:pPr>
        <w:pStyle w:val="Level3Text"/>
        <w:numPr>
          <w:ilvl w:val="0"/>
          <w:numId w:val="21"/>
        </w:numPr>
      </w:pPr>
      <w:r>
        <w:t>The time to reach the main menu upon the game launch should not exceed 15 seconds.</w:t>
      </w:r>
    </w:p>
    <w:p w14:paraId="79CA4300" w14:textId="77777777" w:rsidR="00A819F2" w:rsidRDefault="008A5A47" w:rsidP="00A819F2">
      <w:pPr>
        <w:pStyle w:val="Heading3"/>
        <w:rPr>
          <w:rFonts w:ascii="Arial" w:hAnsi="Arial" w:cs="Arial"/>
        </w:rPr>
      </w:pPr>
      <w:r>
        <w:t xml:space="preserve">    </w:t>
      </w:r>
      <w:bookmarkStart w:id="58" w:name="_Toc386904527"/>
      <w:bookmarkStart w:id="59" w:name="_Toc437056808"/>
      <w:r w:rsidR="00A819F2" w:rsidRPr="00A819F2">
        <w:rPr>
          <w:rFonts w:ascii="Arial" w:hAnsi="Arial" w:cs="Arial"/>
        </w:rPr>
        <w:t>Precision or Accuracy Requirements</w:t>
      </w:r>
      <w:bookmarkEnd w:id="58"/>
      <w:bookmarkEnd w:id="59"/>
    </w:p>
    <w:p w14:paraId="5F7943F2" w14:textId="77777777" w:rsidR="00937C8A" w:rsidRDefault="00937C8A" w:rsidP="00F92AD9">
      <w:pPr>
        <w:pStyle w:val="Level3Text"/>
        <w:numPr>
          <w:ilvl w:val="0"/>
          <w:numId w:val="22"/>
        </w:numPr>
      </w:pPr>
      <w:r>
        <w:t>The movement of the characters in the game and the attack at the enemy should be precise.</w:t>
      </w:r>
    </w:p>
    <w:p w14:paraId="4A3078F3" w14:textId="77777777" w:rsidR="00F75275" w:rsidRDefault="00BD4C94" w:rsidP="00F92AD9">
      <w:pPr>
        <w:pStyle w:val="Level3Text"/>
        <w:numPr>
          <w:ilvl w:val="0"/>
          <w:numId w:val="22"/>
        </w:numPr>
      </w:pPr>
      <w:r w:rsidRPr="00BD4C94">
        <w:t>The leaderboard should be updated daily to keep track of the leaders.</w:t>
      </w:r>
    </w:p>
    <w:p w14:paraId="409CDA8B" w14:textId="77777777" w:rsidR="00BD4C94" w:rsidRDefault="001E5B27" w:rsidP="00F92AD9">
      <w:pPr>
        <w:pStyle w:val="Level3Text"/>
        <w:numPr>
          <w:ilvl w:val="0"/>
          <w:numId w:val="22"/>
        </w:numPr>
      </w:pPr>
      <w:r w:rsidRPr="001E5B27">
        <w:t>The us</w:t>
      </w:r>
      <w:r w:rsidR="00886C82">
        <w:t xml:space="preserve">er should be able to return </w:t>
      </w:r>
      <w:r w:rsidR="00A67CED">
        <w:t xml:space="preserve">to </w:t>
      </w:r>
      <w:r w:rsidRPr="001E5B27">
        <w:t>their saved game as they left if before.</w:t>
      </w:r>
    </w:p>
    <w:p w14:paraId="5C78DF49" w14:textId="77777777" w:rsidR="001E5B27" w:rsidRDefault="009423DE" w:rsidP="00F92AD9">
      <w:pPr>
        <w:pStyle w:val="Level3Text"/>
        <w:numPr>
          <w:ilvl w:val="0"/>
          <w:numId w:val="22"/>
        </w:numPr>
      </w:pPr>
      <w:r w:rsidRPr="009423DE">
        <w:t>The amount of user’s resources should be accurate after every trade.</w:t>
      </w:r>
    </w:p>
    <w:p w14:paraId="241AD6BA" w14:textId="77777777" w:rsidR="00D64476" w:rsidRDefault="00267DB2" w:rsidP="00F92AD9">
      <w:pPr>
        <w:pStyle w:val="Level3Text"/>
        <w:numPr>
          <w:ilvl w:val="0"/>
          <w:numId w:val="22"/>
        </w:numPr>
      </w:pPr>
      <w:r w:rsidRPr="00267DB2">
        <w:t>The map should display the accurate view of the area.</w:t>
      </w:r>
    </w:p>
    <w:p w14:paraId="34AC63EE" w14:textId="77777777" w:rsidR="00233E13" w:rsidRPr="00937C8A" w:rsidRDefault="00233E13" w:rsidP="00233E13">
      <w:pPr>
        <w:pStyle w:val="Level3Text"/>
        <w:ind w:left="1800"/>
      </w:pPr>
    </w:p>
    <w:p w14:paraId="54826A71" w14:textId="77777777" w:rsidR="00D64476" w:rsidRDefault="00D64476" w:rsidP="00D64476">
      <w:pPr>
        <w:pStyle w:val="Heading3"/>
        <w:rPr>
          <w:rFonts w:ascii="Arial" w:hAnsi="Arial" w:cs="Arial"/>
        </w:rPr>
      </w:pPr>
      <w:r>
        <w:t xml:space="preserve">    </w:t>
      </w:r>
      <w:bookmarkStart w:id="60" w:name="_Toc437056809"/>
      <w:r w:rsidR="00233E13">
        <w:rPr>
          <w:rFonts w:ascii="Arial" w:hAnsi="Arial" w:cs="Arial"/>
        </w:rPr>
        <w:t>Capacity</w:t>
      </w:r>
      <w:r w:rsidRPr="00A819F2">
        <w:rPr>
          <w:rFonts w:ascii="Arial" w:hAnsi="Arial" w:cs="Arial"/>
        </w:rPr>
        <w:t xml:space="preserve"> Requirements</w:t>
      </w:r>
      <w:bookmarkEnd w:id="60"/>
    </w:p>
    <w:p w14:paraId="2A3A47BF" w14:textId="77777777" w:rsidR="008A5A47" w:rsidRDefault="00544F7D" w:rsidP="00F92AD9">
      <w:pPr>
        <w:pStyle w:val="Heading3"/>
        <w:numPr>
          <w:ilvl w:val="0"/>
          <w:numId w:val="23"/>
        </w:numPr>
        <w:rPr>
          <w:rFonts w:ascii="Times New Roman" w:hAnsi="Times New Roman" w:cs="Times New Roman"/>
          <w:b w:val="0"/>
        </w:rPr>
      </w:pPr>
      <w:bookmarkStart w:id="61" w:name="_Toc433930979"/>
      <w:bookmarkStart w:id="62" w:name="_Toc433934241"/>
      <w:bookmarkStart w:id="63" w:name="_Toc437056810"/>
      <w:r w:rsidRPr="00544F7D">
        <w:rPr>
          <w:rFonts w:ascii="Times New Roman" w:hAnsi="Times New Roman" w:cs="Times New Roman"/>
          <w:b w:val="0"/>
        </w:rPr>
        <w:t>The game should be able to handle up to five users logged in simultaneously at one time.</w:t>
      </w:r>
      <w:bookmarkEnd w:id="61"/>
      <w:bookmarkEnd w:id="62"/>
      <w:bookmarkEnd w:id="63"/>
    </w:p>
    <w:p w14:paraId="18DF23EF" w14:textId="77777777" w:rsidR="006C1148" w:rsidRDefault="006C1148" w:rsidP="00F92AD9">
      <w:pPr>
        <w:pStyle w:val="Level3Text"/>
        <w:numPr>
          <w:ilvl w:val="0"/>
          <w:numId w:val="23"/>
        </w:numPr>
      </w:pPr>
      <w:r w:rsidRPr="006C1148">
        <w:t>The size of The Rise of Civilization should not exceed one gigabyte.</w:t>
      </w:r>
    </w:p>
    <w:p w14:paraId="43724E7B" w14:textId="77777777" w:rsidR="006C1148" w:rsidRDefault="00186FB1" w:rsidP="00F92AD9">
      <w:pPr>
        <w:pStyle w:val="Level3Text"/>
        <w:numPr>
          <w:ilvl w:val="0"/>
          <w:numId w:val="23"/>
        </w:numPr>
      </w:pPr>
      <w:r>
        <w:t>The database should be able to hold up to date information on up to 100 of the top users in the game.</w:t>
      </w:r>
    </w:p>
    <w:p w14:paraId="1339A98A" w14:textId="77777777" w:rsidR="0083500E" w:rsidRDefault="0083500E" w:rsidP="0083500E">
      <w:pPr>
        <w:pStyle w:val="Level3Text"/>
        <w:ind w:left="1800"/>
      </w:pPr>
    </w:p>
    <w:p w14:paraId="2629D958" w14:textId="77777777" w:rsidR="00217815" w:rsidRDefault="00217815" w:rsidP="0083500E">
      <w:pPr>
        <w:pStyle w:val="Level3Text"/>
        <w:ind w:left="1800"/>
      </w:pPr>
    </w:p>
    <w:p w14:paraId="2E83C003" w14:textId="77777777" w:rsidR="00217815" w:rsidRDefault="00217815" w:rsidP="0083500E">
      <w:pPr>
        <w:pStyle w:val="Level3Text"/>
        <w:ind w:left="1800"/>
      </w:pPr>
    </w:p>
    <w:p w14:paraId="0F6A1207" w14:textId="77777777" w:rsidR="0083500E" w:rsidRPr="0083500E" w:rsidRDefault="0083500E" w:rsidP="0083500E">
      <w:pPr>
        <w:pStyle w:val="Heading2"/>
        <w:rPr>
          <w:rFonts w:ascii="Arial" w:hAnsi="Arial" w:cs="Arial"/>
        </w:rPr>
      </w:pPr>
      <w:bookmarkStart w:id="64" w:name="_Toc386904529"/>
      <w:bookmarkStart w:id="65" w:name="_Toc437056811"/>
      <w:r w:rsidRPr="0083500E">
        <w:rPr>
          <w:rFonts w:ascii="Arial" w:hAnsi="Arial" w:cs="Arial"/>
        </w:rPr>
        <w:lastRenderedPageBreak/>
        <w:t>Dependability Requirements</w:t>
      </w:r>
      <w:bookmarkEnd w:id="64"/>
      <w:bookmarkEnd w:id="65"/>
    </w:p>
    <w:p w14:paraId="73424F56" w14:textId="77777777" w:rsidR="008A669C" w:rsidRPr="00DB1DFD" w:rsidRDefault="00217815" w:rsidP="00DB1DFD">
      <w:pPr>
        <w:pStyle w:val="Heading3"/>
        <w:rPr>
          <w:rFonts w:ascii="Arial" w:hAnsi="Arial" w:cs="Arial"/>
        </w:rPr>
      </w:pPr>
      <w:bookmarkStart w:id="66" w:name="_Toc386904530"/>
      <w:bookmarkStart w:id="67" w:name="_Toc437056812"/>
      <w:r w:rsidRPr="00217815">
        <w:rPr>
          <w:rFonts w:ascii="Arial" w:hAnsi="Arial" w:cs="Arial"/>
        </w:rPr>
        <w:t>Reliability Requirements</w:t>
      </w:r>
      <w:bookmarkEnd w:id="66"/>
      <w:bookmarkEnd w:id="67"/>
    </w:p>
    <w:p w14:paraId="51EA8A4E" w14:textId="77777777" w:rsidR="008A669C" w:rsidRDefault="008A669C" w:rsidP="00F92AD9">
      <w:pPr>
        <w:pStyle w:val="Level3Text"/>
        <w:numPr>
          <w:ilvl w:val="0"/>
          <w:numId w:val="24"/>
        </w:numPr>
      </w:pPr>
      <w:r>
        <w:t xml:space="preserve"> The game should not fail or have any glitches more than once a day</w:t>
      </w:r>
    </w:p>
    <w:p w14:paraId="2DC8BA1D" w14:textId="77777777" w:rsidR="008A669C" w:rsidRDefault="008A669C" w:rsidP="00F92AD9">
      <w:pPr>
        <w:pStyle w:val="Level3Text"/>
        <w:numPr>
          <w:ilvl w:val="0"/>
          <w:numId w:val="24"/>
        </w:numPr>
      </w:pPr>
      <w:r>
        <w:t>If the game does fail, it should take 15 seconds to reload to exact same game environment the user was in.</w:t>
      </w:r>
    </w:p>
    <w:p w14:paraId="0898B3F8" w14:textId="77777777" w:rsidR="008A669C" w:rsidRDefault="008A669C" w:rsidP="00F92AD9">
      <w:pPr>
        <w:pStyle w:val="Level3Text"/>
        <w:numPr>
          <w:ilvl w:val="0"/>
          <w:numId w:val="24"/>
        </w:numPr>
      </w:pPr>
      <w:r>
        <w:t>The maintenance should take place once a week and the user must be notified of the time of maintenance two weeks before.</w:t>
      </w:r>
    </w:p>
    <w:p w14:paraId="653CE4DE" w14:textId="77777777" w:rsidR="00F53DC9" w:rsidRPr="00F53DC9" w:rsidRDefault="008A669C" w:rsidP="00F92AD9">
      <w:pPr>
        <w:pStyle w:val="Level3Text"/>
        <w:numPr>
          <w:ilvl w:val="0"/>
          <w:numId w:val="24"/>
        </w:numPr>
      </w:pPr>
      <w:r>
        <w:t>The user should be able to access their profile and play the game during the maintenance period, even if any changes are restricted.</w:t>
      </w:r>
    </w:p>
    <w:p w14:paraId="6C250631" w14:textId="77777777" w:rsidR="002311FB" w:rsidRDefault="002311FB" w:rsidP="002311FB">
      <w:pPr>
        <w:pStyle w:val="Heading3"/>
        <w:rPr>
          <w:rFonts w:ascii="Arial" w:hAnsi="Arial" w:cs="Arial"/>
        </w:rPr>
      </w:pPr>
      <w:bookmarkStart w:id="68" w:name="_Toc386904531"/>
      <w:bookmarkStart w:id="69" w:name="_Toc437056813"/>
      <w:r w:rsidRPr="00FB0EEE">
        <w:rPr>
          <w:rFonts w:ascii="Arial" w:hAnsi="Arial" w:cs="Arial"/>
        </w:rPr>
        <w:t>Availability Requirements</w:t>
      </w:r>
      <w:bookmarkEnd w:id="68"/>
      <w:bookmarkEnd w:id="69"/>
    </w:p>
    <w:p w14:paraId="636B7511" w14:textId="77777777" w:rsidR="009F7F76" w:rsidRDefault="009F7F76" w:rsidP="00F92AD9">
      <w:pPr>
        <w:pStyle w:val="Level3Text"/>
        <w:numPr>
          <w:ilvl w:val="0"/>
          <w:numId w:val="25"/>
        </w:numPr>
      </w:pPr>
      <w:r>
        <w:t>The game should be available to the users 24 hours a day, 365 days a year.</w:t>
      </w:r>
    </w:p>
    <w:p w14:paraId="2C770357" w14:textId="77777777" w:rsidR="009F7F76" w:rsidRDefault="007F48DF" w:rsidP="00F92AD9">
      <w:pPr>
        <w:pStyle w:val="Level3Text"/>
        <w:numPr>
          <w:ilvl w:val="0"/>
          <w:numId w:val="25"/>
        </w:numPr>
      </w:pPr>
      <w:r>
        <w:t xml:space="preserve"> </w:t>
      </w:r>
      <w:r w:rsidR="009F7F76">
        <w:t>New versions of the game should be made available once a year.</w:t>
      </w:r>
    </w:p>
    <w:p w14:paraId="6CC7E53D" w14:textId="77777777" w:rsidR="009F7F76" w:rsidRDefault="009F7F76" w:rsidP="00F92AD9">
      <w:pPr>
        <w:pStyle w:val="Level3Text"/>
        <w:numPr>
          <w:ilvl w:val="0"/>
          <w:numId w:val="25"/>
        </w:numPr>
      </w:pPr>
      <w:r>
        <w:t xml:space="preserve"> New updates should be made available every two months.</w:t>
      </w:r>
    </w:p>
    <w:p w14:paraId="4BB23DAF" w14:textId="77777777" w:rsidR="00FB0EEE" w:rsidRPr="00FB0EEE" w:rsidRDefault="009F7F76" w:rsidP="00F92AD9">
      <w:pPr>
        <w:pStyle w:val="Level3Text"/>
        <w:numPr>
          <w:ilvl w:val="0"/>
          <w:numId w:val="25"/>
        </w:numPr>
      </w:pPr>
      <w:r>
        <w:t xml:space="preserve"> The product must be up and functioning properly for 95 percent of the time</w:t>
      </w:r>
    </w:p>
    <w:p w14:paraId="0FF54B67" w14:textId="77777777" w:rsidR="00410C5F" w:rsidRPr="006C1148" w:rsidRDefault="00410C5F" w:rsidP="0083500E">
      <w:pPr>
        <w:pStyle w:val="Level3Text"/>
        <w:ind w:left="1800"/>
      </w:pPr>
    </w:p>
    <w:p w14:paraId="505A6650" w14:textId="77777777" w:rsidR="00E43678" w:rsidRDefault="00E43678" w:rsidP="00E43678">
      <w:pPr>
        <w:pStyle w:val="Heading3"/>
        <w:rPr>
          <w:rFonts w:ascii="Arial" w:hAnsi="Arial" w:cs="Arial"/>
        </w:rPr>
      </w:pPr>
      <w:bookmarkStart w:id="70" w:name="_Toc386904532"/>
      <w:bookmarkStart w:id="71" w:name="_Toc437056814"/>
      <w:r w:rsidRPr="00E43678">
        <w:rPr>
          <w:rFonts w:ascii="Arial" w:hAnsi="Arial" w:cs="Arial"/>
        </w:rPr>
        <w:t>Robustness or Fault-Tolerance Requirements</w:t>
      </w:r>
      <w:bookmarkEnd w:id="70"/>
      <w:bookmarkEnd w:id="71"/>
    </w:p>
    <w:p w14:paraId="3713F83C" w14:textId="77777777" w:rsidR="00B03F3F" w:rsidRDefault="00B03F3F" w:rsidP="00F92AD9">
      <w:pPr>
        <w:pStyle w:val="Level3Text"/>
        <w:numPr>
          <w:ilvl w:val="0"/>
          <w:numId w:val="26"/>
        </w:numPr>
      </w:pPr>
      <w:r>
        <w:t>The game must notify all the users if the database connection is down which may restrict returning users from logging back in or restricting users from playing The Rise of Civilizations in multiuser mode.</w:t>
      </w:r>
    </w:p>
    <w:p w14:paraId="1426E23A" w14:textId="77777777" w:rsidR="00E43678" w:rsidRDefault="00B03F3F" w:rsidP="00F92AD9">
      <w:pPr>
        <w:pStyle w:val="Level3Text"/>
        <w:numPr>
          <w:ilvl w:val="0"/>
          <w:numId w:val="26"/>
        </w:numPr>
      </w:pPr>
      <w:r>
        <w:t>If the user’s internet disconnects or the network goes down, the game should allow the user to continue playing their game until connection reestablishes, referred to as “offline mode”, which will allow the users to normally save the game.</w:t>
      </w:r>
    </w:p>
    <w:p w14:paraId="32C1890A" w14:textId="77777777" w:rsidR="00857140" w:rsidRDefault="00857140" w:rsidP="00857140">
      <w:pPr>
        <w:pStyle w:val="Level3Text"/>
        <w:ind w:left="1800"/>
      </w:pPr>
    </w:p>
    <w:p w14:paraId="45B3006D" w14:textId="77777777" w:rsidR="000358D1" w:rsidRPr="00E43678" w:rsidRDefault="000358D1" w:rsidP="00857140">
      <w:pPr>
        <w:pStyle w:val="Level3Text"/>
        <w:ind w:left="1800"/>
      </w:pPr>
    </w:p>
    <w:p w14:paraId="7F242D7C" w14:textId="77777777" w:rsidR="006C1148" w:rsidRPr="000358D1" w:rsidRDefault="00857140" w:rsidP="000358D1">
      <w:pPr>
        <w:pStyle w:val="Heading3"/>
        <w:rPr>
          <w:rFonts w:ascii="Arial" w:hAnsi="Arial" w:cs="Arial"/>
        </w:rPr>
      </w:pPr>
      <w:bookmarkStart w:id="72" w:name="_Toc386904533"/>
      <w:bookmarkStart w:id="73" w:name="_Toc437056815"/>
      <w:r w:rsidRPr="00857140">
        <w:rPr>
          <w:rFonts w:ascii="Arial" w:hAnsi="Arial" w:cs="Arial"/>
        </w:rPr>
        <w:t>Safety-Critical Requirements</w:t>
      </w:r>
      <w:bookmarkEnd w:id="72"/>
      <w:bookmarkEnd w:id="73"/>
    </w:p>
    <w:p w14:paraId="29F1F0B9" w14:textId="77777777" w:rsidR="00857140" w:rsidRDefault="00857140" w:rsidP="00F92AD9">
      <w:pPr>
        <w:pStyle w:val="Level3Text"/>
        <w:numPr>
          <w:ilvl w:val="0"/>
          <w:numId w:val="27"/>
        </w:numPr>
      </w:pPr>
      <w:r>
        <w:t>The game should not cause any direct physical damage to the user</w:t>
      </w:r>
    </w:p>
    <w:p w14:paraId="41ACBAA8" w14:textId="77777777" w:rsidR="00857140" w:rsidRDefault="00857140" w:rsidP="00F92AD9">
      <w:pPr>
        <w:pStyle w:val="Level3Text"/>
        <w:numPr>
          <w:ilvl w:val="0"/>
          <w:numId w:val="27"/>
        </w:numPr>
      </w:pPr>
      <w:r>
        <w:t xml:space="preserve"> The game should use well-formed colors for the design of the game, so not to disturb or cause any harm to the user.</w:t>
      </w:r>
    </w:p>
    <w:p w14:paraId="1A818385" w14:textId="77777777" w:rsidR="007307EF" w:rsidRPr="006C1148" w:rsidRDefault="00857140" w:rsidP="00F92AD9">
      <w:pPr>
        <w:pStyle w:val="Level3Text"/>
        <w:numPr>
          <w:ilvl w:val="0"/>
          <w:numId w:val="27"/>
        </w:numPr>
      </w:pPr>
      <w:r>
        <w:lastRenderedPageBreak/>
        <w:t>The game should not display bright colors.</w:t>
      </w:r>
    </w:p>
    <w:p w14:paraId="759F398A" w14:textId="77777777" w:rsidR="007307EF" w:rsidRPr="00300851" w:rsidRDefault="007307EF" w:rsidP="007307EF">
      <w:pPr>
        <w:pStyle w:val="Heading2"/>
        <w:numPr>
          <w:ilvl w:val="0"/>
          <w:numId w:val="0"/>
        </w:numPr>
        <w:ind w:left="720"/>
        <w:rPr>
          <w:rFonts w:ascii="Arial" w:hAnsi="Arial" w:cs="Arial"/>
        </w:rPr>
      </w:pPr>
      <w:bookmarkStart w:id="74" w:name="_Toc386904534"/>
      <w:bookmarkStart w:id="75" w:name="_Toc437056816"/>
      <w:r w:rsidRPr="00300851">
        <w:rPr>
          <w:rFonts w:ascii="Arial" w:hAnsi="Arial" w:cs="Arial"/>
        </w:rPr>
        <w:t>Maintainability and Supportability Requirements</w:t>
      </w:r>
      <w:bookmarkEnd w:id="74"/>
      <w:bookmarkEnd w:id="75"/>
    </w:p>
    <w:p w14:paraId="786F541F" w14:textId="77777777" w:rsidR="002362B4" w:rsidRDefault="002362B4" w:rsidP="002362B4">
      <w:pPr>
        <w:pStyle w:val="Heading3"/>
        <w:rPr>
          <w:rFonts w:ascii="Arial" w:hAnsi="Arial" w:cs="Arial"/>
        </w:rPr>
      </w:pPr>
      <w:bookmarkStart w:id="76" w:name="_Toc386904535"/>
      <w:bookmarkStart w:id="77" w:name="_Toc437056817"/>
      <w:r w:rsidRPr="002362B4">
        <w:rPr>
          <w:rFonts w:ascii="Arial" w:hAnsi="Arial" w:cs="Arial"/>
        </w:rPr>
        <w:t>Maintenance Requirements</w:t>
      </w:r>
      <w:bookmarkEnd w:id="76"/>
      <w:bookmarkEnd w:id="77"/>
    </w:p>
    <w:p w14:paraId="61FB262A" w14:textId="77777777" w:rsidR="00300851" w:rsidRDefault="00300851" w:rsidP="00F92AD9">
      <w:pPr>
        <w:pStyle w:val="Level3Text"/>
        <w:numPr>
          <w:ilvl w:val="0"/>
          <w:numId w:val="28"/>
        </w:numPr>
      </w:pPr>
      <w:r>
        <w:t>The product should be maintained by the maintenance team to ensure that all the bugs discovered after the releases are fixed promptly</w:t>
      </w:r>
    </w:p>
    <w:p w14:paraId="7AF411AA" w14:textId="77777777" w:rsidR="00300851" w:rsidRDefault="00300851" w:rsidP="00F92AD9">
      <w:pPr>
        <w:pStyle w:val="Level3Text"/>
        <w:numPr>
          <w:ilvl w:val="0"/>
          <w:numId w:val="28"/>
        </w:numPr>
      </w:pPr>
      <w:r>
        <w:t>Any patches for bugs should be released within 5 days of the day that the bug is released.</w:t>
      </w:r>
    </w:p>
    <w:p w14:paraId="0056A2FE" w14:textId="77777777" w:rsidR="00300851" w:rsidRDefault="00300851" w:rsidP="00F92AD9">
      <w:pPr>
        <w:pStyle w:val="Level3Text"/>
        <w:numPr>
          <w:ilvl w:val="0"/>
          <w:numId w:val="28"/>
        </w:numPr>
      </w:pPr>
      <w:r>
        <w:t>The maintenance team should review and consider all of the suggestions for improvements that users suggest in the suggestion box.</w:t>
      </w:r>
    </w:p>
    <w:p w14:paraId="16B7A40C" w14:textId="77777777" w:rsidR="00300851" w:rsidRDefault="00300851" w:rsidP="00F92AD9">
      <w:pPr>
        <w:pStyle w:val="Level3Text"/>
        <w:numPr>
          <w:ilvl w:val="0"/>
          <w:numId w:val="28"/>
        </w:numPr>
      </w:pPr>
      <w:r>
        <w:t xml:space="preserve"> If the game is down for any reason, the maintenance team should have it up and running within 2 hours of the exact time that they are notified of the problem.</w:t>
      </w:r>
    </w:p>
    <w:p w14:paraId="1E1D1590" w14:textId="77777777" w:rsidR="00300851" w:rsidRPr="00300851" w:rsidRDefault="00300851" w:rsidP="00F92AD9">
      <w:pPr>
        <w:pStyle w:val="Level3Text"/>
        <w:numPr>
          <w:ilvl w:val="0"/>
          <w:numId w:val="28"/>
        </w:numPr>
      </w:pPr>
      <w:r>
        <w:t>There should be a member of the maintenance team on duty at all times, even after the first release.</w:t>
      </w:r>
    </w:p>
    <w:p w14:paraId="5CD0F5CE" w14:textId="77777777" w:rsidR="002777BE" w:rsidRDefault="008C2032" w:rsidP="002777BE">
      <w:pPr>
        <w:pStyle w:val="Heading3"/>
        <w:rPr>
          <w:rFonts w:ascii="Arial" w:hAnsi="Arial" w:cs="Arial"/>
        </w:rPr>
      </w:pPr>
      <w:r>
        <w:rPr>
          <w:rFonts w:ascii="Arial" w:hAnsi="Arial" w:cs="Arial"/>
        </w:rPr>
        <w:t xml:space="preserve"> </w:t>
      </w:r>
      <w:bookmarkStart w:id="78" w:name="_Toc386904536"/>
      <w:bookmarkStart w:id="79" w:name="_Toc437056818"/>
      <w:r w:rsidR="002777BE" w:rsidRPr="002777BE">
        <w:rPr>
          <w:rFonts w:ascii="Arial" w:hAnsi="Arial" w:cs="Arial"/>
        </w:rPr>
        <w:t>Supportability Requirements</w:t>
      </w:r>
      <w:bookmarkEnd w:id="78"/>
      <w:bookmarkEnd w:id="79"/>
    </w:p>
    <w:p w14:paraId="5772D09A" w14:textId="77777777" w:rsidR="0005093C" w:rsidRDefault="0005093C" w:rsidP="00F92AD9">
      <w:pPr>
        <w:pStyle w:val="Level3Text"/>
        <w:numPr>
          <w:ilvl w:val="0"/>
          <w:numId w:val="29"/>
        </w:numPr>
      </w:pPr>
      <w:r>
        <w:t xml:space="preserve">The product should provide assistance through email for users at all times. The maintenance team will be in charge of addressing the emails initially. </w:t>
      </w:r>
    </w:p>
    <w:p w14:paraId="6AB98BF2" w14:textId="77777777" w:rsidR="0005093C" w:rsidRDefault="0005093C" w:rsidP="00F92AD9">
      <w:pPr>
        <w:pStyle w:val="Level3Text"/>
        <w:numPr>
          <w:ilvl w:val="0"/>
          <w:numId w:val="29"/>
        </w:numPr>
      </w:pPr>
      <w:r>
        <w:t xml:space="preserve"> The user should receive a reply to their email within 10 hours.</w:t>
      </w:r>
    </w:p>
    <w:p w14:paraId="6B3AA13F" w14:textId="77777777" w:rsidR="0005093C" w:rsidRDefault="0005093C" w:rsidP="00F92AD9">
      <w:pPr>
        <w:pStyle w:val="Level3Text"/>
        <w:numPr>
          <w:ilvl w:val="0"/>
          <w:numId w:val="29"/>
        </w:numPr>
      </w:pPr>
      <w:r>
        <w:t xml:space="preserve"> After the third release, the users should be able to receive support through the telephone. This will be the responsibility of the customer support team, which will be formed after the third release of the game. The third release signifies that the game has garnered good user traffic and is popular among the users.</w:t>
      </w:r>
    </w:p>
    <w:p w14:paraId="4348E207" w14:textId="77777777" w:rsidR="002777BE" w:rsidRDefault="0005093C" w:rsidP="00F92AD9">
      <w:pPr>
        <w:pStyle w:val="Level3Text"/>
        <w:numPr>
          <w:ilvl w:val="0"/>
          <w:numId w:val="29"/>
        </w:numPr>
      </w:pPr>
      <w:r>
        <w:t>If the user forgets their identification, the game should email the user their identification information through email, provided that they correctly answered a security question.</w:t>
      </w:r>
    </w:p>
    <w:p w14:paraId="5E13EEFF" w14:textId="77777777" w:rsidR="003F7E5A" w:rsidRDefault="003F7E5A" w:rsidP="003F7E5A">
      <w:pPr>
        <w:pStyle w:val="Level3Text"/>
      </w:pPr>
    </w:p>
    <w:p w14:paraId="3DC49F47" w14:textId="77777777" w:rsidR="003F7E5A" w:rsidRDefault="003F7E5A" w:rsidP="003F7E5A">
      <w:pPr>
        <w:pStyle w:val="Heading3"/>
        <w:rPr>
          <w:rFonts w:ascii="Arial" w:hAnsi="Arial" w:cs="Arial"/>
        </w:rPr>
      </w:pPr>
      <w:bookmarkStart w:id="80" w:name="_Toc386904537"/>
      <w:bookmarkStart w:id="81" w:name="_Toc437056819"/>
      <w:r w:rsidRPr="003F7E5A">
        <w:rPr>
          <w:rFonts w:ascii="Arial" w:hAnsi="Arial" w:cs="Arial"/>
        </w:rPr>
        <w:t>Adaptability Requirements</w:t>
      </w:r>
      <w:bookmarkEnd w:id="80"/>
      <w:bookmarkEnd w:id="81"/>
    </w:p>
    <w:p w14:paraId="3B1F3D30" w14:textId="77777777" w:rsidR="0050031B" w:rsidRDefault="0050031B" w:rsidP="00F92AD9">
      <w:pPr>
        <w:pStyle w:val="Level3Text"/>
        <w:numPr>
          <w:ilvl w:val="0"/>
          <w:numId w:val="30"/>
        </w:numPr>
      </w:pPr>
      <w:r>
        <w:t>The website of the game (which is decided by the distributors), should operate normally on Mozilla Firefox, Google Chrome, Safari, and Internet Explorer.</w:t>
      </w:r>
    </w:p>
    <w:p w14:paraId="387B1E79" w14:textId="77777777" w:rsidR="0050031B" w:rsidRDefault="0050031B" w:rsidP="00F92AD9">
      <w:pPr>
        <w:pStyle w:val="Level3Text"/>
        <w:numPr>
          <w:ilvl w:val="0"/>
          <w:numId w:val="30"/>
        </w:numPr>
      </w:pPr>
      <w:r>
        <w:t>The product should be compatible with the latest versions of the Mac OS X, Windows XP, Windows &amp; and Windows 8 as well as the latest Linux OS.</w:t>
      </w:r>
    </w:p>
    <w:p w14:paraId="664CDF19" w14:textId="77777777" w:rsidR="003F7E5A" w:rsidRDefault="0050031B" w:rsidP="00F92AD9">
      <w:pPr>
        <w:pStyle w:val="Level3Text"/>
        <w:numPr>
          <w:ilvl w:val="0"/>
          <w:numId w:val="30"/>
        </w:numPr>
      </w:pPr>
      <w:r>
        <w:lastRenderedPageBreak/>
        <w:t>All features of the previous versions of the product should be compatible with the latest version.</w:t>
      </w:r>
    </w:p>
    <w:p w14:paraId="2E17A570" w14:textId="77777777" w:rsidR="00354A0D" w:rsidRDefault="00354A0D" w:rsidP="00354A0D">
      <w:pPr>
        <w:pStyle w:val="Heading3"/>
        <w:rPr>
          <w:rFonts w:ascii="Arial" w:hAnsi="Arial" w:cs="Arial"/>
        </w:rPr>
      </w:pPr>
      <w:bookmarkStart w:id="82" w:name="_Toc386904538"/>
      <w:bookmarkStart w:id="83" w:name="_Toc437056820"/>
      <w:r w:rsidRPr="00752DA2">
        <w:rPr>
          <w:rFonts w:ascii="Arial" w:hAnsi="Arial" w:cs="Arial"/>
        </w:rPr>
        <w:t>Scalability or Extensibility Requirements</w:t>
      </w:r>
      <w:bookmarkEnd w:id="82"/>
      <w:bookmarkEnd w:id="83"/>
    </w:p>
    <w:p w14:paraId="5C328DFB" w14:textId="77777777" w:rsidR="004024C6" w:rsidRDefault="004024C6" w:rsidP="00F92AD9">
      <w:pPr>
        <w:pStyle w:val="Level3Text"/>
        <w:numPr>
          <w:ilvl w:val="0"/>
          <w:numId w:val="31"/>
        </w:numPr>
      </w:pPr>
      <w:r>
        <w:t>The product should be able to support nearly 5,000 users during the first 6 months of the first release.</w:t>
      </w:r>
    </w:p>
    <w:p w14:paraId="1A7DBD4A" w14:textId="77777777" w:rsidR="004024C6" w:rsidRPr="004024C6" w:rsidRDefault="004024C6" w:rsidP="00F92AD9">
      <w:pPr>
        <w:pStyle w:val="Level3Text"/>
        <w:numPr>
          <w:ilvl w:val="0"/>
          <w:numId w:val="31"/>
        </w:numPr>
      </w:pPr>
      <w:r>
        <w:t>After one year, the game should be able to support 15,000 users.</w:t>
      </w:r>
    </w:p>
    <w:p w14:paraId="64D370F5" w14:textId="77777777" w:rsidR="00FF0B22" w:rsidRDefault="00FF0B22" w:rsidP="00FF0B22">
      <w:pPr>
        <w:pStyle w:val="Heading3"/>
        <w:rPr>
          <w:rFonts w:ascii="Arial" w:hAnsi="Arial" w:cs="Arial"/>
        </w:rPr>
      </w:pPr>
      <w:bookmarkStart w:id="84" w:name="_Toc386904539"/>
      <w:r>
        <w:rPr>
          <w:rFonts w:ascii="Arial" w:hAnsi="Arial" w:cs="Arial"/>
        </w:rPr>
        <w:t xml:space="preserve">     </w:t>
      </w:r>
      <w:bookmarkStart w:id="85" w:name="_Toc437056821"/>
      <w:r w:rsidRPr="00FF0B22">
        <w:rPr>
          <w:rFonts w:ascii="Arial" w:hAnsi="Arial" w:cs="Arial"/>
        </w:rPr>
        <w:t>Longevity Requirements</w:t>
      </w:r>
      <w:bookmarkEnd w:id="84"/>
      <w:bookmarkEnd w:id="85"/>
    </w:p>
    <w:p w14:paraId="1EA1663C" w14:textId="77777777" w:rsidR="00EC5BB3" w:rsidRPr="00EC5BB3" w:rsidRDefault="004A3B2F" w:rsidP="00F92AD9">
      <w:pPr>
        <w:pStyle w:val="Level3Text"/>
        <w:numPr>
          <w:ilvl w:val="0"/>
          <w:numId w:val="32"/>
        </w:numPr>
      </w:pPr>
      <w:r>
        <w:t>The features of the game should continue to improve over time, removing any bugs when they are discovered and introducing newer, better features to enhance gameplay.</w:t>
      </w:r>
    </w:p>
    <w:p w14:paraId="30DBCF9C" w14:textId="77777777" w:rsidR="00354A0D" w:rsidRPr="003F7E5A" w:rsidRDefault="00354A0D" w:rsidP="004024C6">
      <w:pPr>
        <w:pStyle w:val="Level3Text"/>
        <w:ind w:left="720"/>
      </w:pPr>
    </w:p>
    <w:p w14:paraId="7BB855E8" w14:textId="77777777" w:rsidR="00E26AF6" w:rsidRDefault="00E26AF6" w:rsidP="00E26AF6">
      <w:pPr>
        <w:pStyle w:val="Heading2"/>
        <w:rPr>
          <w:rFonts w:ascii="Arial" w:hAnsi="Arial" w:cs="Arial"/>
        </w:rPr>
      </w:pPr>
      <w:bookmarkStart w:id="86" w:name="_Toc386904540"/>
      <w:bookmarkStart w:id="87" w:name="_Toc437056822"/>
      <w:r w:rsidRPr="00E26AF6">
        <w:rPr>
          <w:rFonts w:ascii="Arial" w:hAnsi="Arial" w:cs="Arial"/>
        </w:rPr>
        <w:t>Security Requirements</w:t>
      </w:r>
      <w:bookmarkEnd w:id="86"/>
      <w:bookmarkEnd w:id="87"/>
    </w:p>
    <w:p w14:paraId="69C494FF" w14:textId="77777777" w:rsidR="000D738F" w:rsidRPr="001B154C" w:rsidRDefault="000D738F" w:rsidP="000D738F">
      <w:pPr>
        <w:pStyle w:val="Heading3"/>
        <w:rPr>
          <w:rFonts w:ascii="Arial" w:hAnsi="Arial" w:cs="Arial"/>
        </w:rPr>
      </w:pPr>
      <w:bookmarkStart w:id="88" w:name="_Toc386904541"/>
      <w:bookmarkStart w:id="89" w:name="_Toc437056823"/>
      <w:r w:rsidRPr="001B154C">
        <w:rPr>
          <w:rFonts w:ascii="Arial" w:hAnsi="Arial" w:cs="Arial"/>
        </w:rPr>
        <w:t>Access Requirements</w:t>
      </w:r>
      <w:bookmarkEnd w:id="88"/>
      <w:bookmarkEnd w:id="89"/>
    </w:p>
    <w:p w14:paraId="3594F43F" w14:textId="77777777" w:rsidR="003028B8" w:rsidRDefault="003028B8" w:rsidP="00F92AD9">
      <w:pPr>
        <w:pStyle w:val="Level2Text"/>
        <w:numPr>
          <w:ilvl w:val="0"/>
          <w:numId w:val="32"/>
        </w:numPr>
      </w:pPr>
      <w:r>
        <w:t>Only the developers should have access to the source code.</w:t>
      </w:r>
    </w:p>
    <w:p w14:paraId="2E6AE729" w14:textId="77777777" w:rsidR="003028B8" w:rsidRDefault="003028B8" w:rsidP="00F92AD9">
      <w:pPr>
        <w:pStyle w:val="Level2Text"/>
        <w:numPr>
          <w:ilvl w:val="0"/>
          <w:numId w:val="32"/>
        </w:numPr>
      </w:pPr>
      <w:r>
        <w:t>Users’ personal information such as username, password and email addresses should not be accessed by anyone other than the users.</w:t>
      </w:r>
    </w:p>
    <w:p w14:paraId="5632D44E" w14:textId="77777777" w:rsidR="003028B8" w:rsidRDefault="003028B8" w:rsidP="00F92AD9">
      <w:pPr>
        <w:pStyle w:val="Level2Text"/>
        <w:numPr>
          <w:ilvl w:val="0"/>
          <w:numId w:val="32"/>
        </w:numPr>
      </w:pPr>
      <w:r>
        <w:t xml:space="preserve">The user database should only be accessed by the leader of </w:t>
      </w:r>
      <w:r w:rsidR="001A46E4">
        <w:t>the maintenance</w:t>
      </w:r>
      <w:r>
        <w:t xml:space="preserve"> team.</w:t>
      </w:r>
    </w:p>
    <w:p w14:paraId="770787F4" w14:textId="77777777" w:rsidR="000D738F" w:rsidRDefault="003028B8" w:rsidP="00F92AD9">
      <w:pPr>
        <w:pStyle w:val="Level2Text"/>
        <w:numPr>
          <w:ilvl w:val="0"/>
          <w:numId w:val="32"/>
        </w:numPr>
      </w:pPr>
      <w:r>
        <w:t>A new version should not be released without the consent of the team leader. This may be the owner, developer or a manager.</w:t>
      </w:r>
    </w:p>
    <w:p w14:paraId="76F790C0" w14:textId="77777777" w:rsidR="00190D9A" w:rsidRPr="00190D9A" w:rsidRDefault="00190D9A" w:rsidP="00190D9A">
      <w:pPr>
        <w:pStyle w:val="Heading3"/>
        <w:rPr>
          <w:rFonts w:ascii="Arial" w:hAnsi="Arial" w:cs="Arial"/>
        </w:rPr>
      </w:pPr>
      <w:bookmarkStart w:id="90" w:name="_Toc386904542"/>
      <w:bookmarkStart w:id="91" w:name="_Toc437056824"/>
      <w:r w:rsidRPr="00190D9A">
        <w:rPr>
          <w:rFonts w:ascii="Arial" w:hAnsi="Arial" w:cs="Arial"/>
        </w:rPr>
        <w:t>Integrity Requirements</w:t>
      </w:r>
      <w:bookmarkEnd w:id="90"/>
      <w:bookmarkEnd w:id="91"/>
    </w:p>
    <w:p w14:paraId="1279125C" w14:textId="77777777" w:rsidR="00190D9A" w:rsidRDefault="00190D9A" w:rsidP="00F92AD9">
      <w:pPr>
        <w:pStyle w:val="Level2Text"/>
        <w:numPr>
          <w:ilvl w:val="0"/>
          <w:numId w:val="32"/>
        </w:numPr>
      </w:pPr>
      <w:r>
        <w:t xml:space="preserve">The data in the user’s database should not be manipulated, or made available to public at any time. </w:t>
      </w:r>
    </w:p>
    <w:p w14:paraId="49C20998" w14:textId="77777777" w:rsidR="00190D9A" w:rsidRDefault="00190D9A" w:rsidP="00F92AD9">
      <w:pPr>
        <w:pStyle w:val="Level2Text"/>
        <w:numPr>
          <w:ilvl w:val="0"/>
          <w:numId w:val="32"/>
        </w:numPr>
      </w:pPr>
      <w:r>
        <w:t xml:space="preserve">A concerted effort should be made to protect </w:t>
      </w:r>
      <w:r w:rsidR="00280584">
        <w:t>user’s</w:t>
      </w:r>
      <w:r>
        <w:t xml:space="preserve"> data and no data should be lost at any point.</w:t>
      </w:r>
    </w:p>
    <w:p w14:paraId="33F6F292" w14:textId="77777777" w:rsidR="00190D9A" w:rsidRDefault="00190D9A" w:rsidP="00F92AD9">
      <w:pPr>
        <w:pStyle w:val="Level2Text"/>
        <w:numPr>
          <w:ilvl w:val="0"/>
          <w:numId w:val="32"/>
        </w:numPr>
      </w:pPr>
      <w:r>
        <w:t>The maintenance team should also conduct daily checks every 24 hours to ensure that none of the data has been manipulated or modified.</w:t>
      </w:r>
    </w:p>
    <w:p w14:paraId="23C4A987" w14:textId="77777777" w:rsidR="00190D9A" w:rsidRDefault="00190D9A" w:rsidP="00F92AD9">
      <w:pPr>
        <w:pStyle w:val="Level2Text"/>
        <w:numPr>
          <w:ilvl w:val="0"/>
          <w:numId w:val="32"/>
        </w:numPr>
      </w:pPr>
      <w:r>
        <w:t xml:space="preserve">The product should protect itself from outside users, or hackers, attempting to manipulate the data. </w:t>
      </w:r>
    </w:p>
    <w:p w14:paraId="4AA85564" w14:textId="77777777" w:rsidR="00190D9A" w:rsidRDefault="00190D9A" w:rsidP="00F92AD9">
      <w:pPr>
        <w:pStyle w:val="Level2Text"/>
        <w:numPr>
          <w:ilvl w:val="0"/>
          <w:numId w:val="32"/>
        </w:numPr>
      </w:pPr>
      <w:r>
        <w:t xml:space="preserve">Once the users count exceeds 100,000, all of the </w:t>
      </w:r>
      <w:r w:rsidR="00A06B18">
        <w:t>user’s</w:t>
      </w:r>
      <w:r>
        <w:t xml:space="preserve"> data should be backed up in a separate database to ensure safety. </w:t>
      </w:r>
    </w:p>
    <w:p w14:paraId="36E0C3C2" w14:textId="77777777" w:rsidR="00DE2DB9" w:rsidRDefault="00190D9A" w:rsidP="00F92AD9">
      <w:pPr>
        <w:pStyle w:val="Level2Text"/>
        <w:numPr>
          <w:ilvl w:val="0"/>
          <w:numId w:val="32"/>
        </w:numPr>
      </w:pPr>
      <w:r>
        <w:lastRenderedPageBreak/>
        <w:t>The backups should take place every week to ensure that the backup database is up to date.</w:t>
      </w:r>
    </w:p>
    <w:p w14:paraId="67C2A890" w14:textId="77777777" w:rsidR="008F6C1D" w:rsidRDefault="0067079D" w:rsidP="008F6C1D">
      <w:pPr>
        <w:pStyle w:val="Heading3"/>
        <w:rPr>
          <w:rFonts w:ascii="Arial" w:hAnsi="Arial" w:cs="Arial"/>
        </w:rPr>
      </w:pPr>
      <w:bookmarkStart w:id="92" w:name="_Toc437056825"/>
      <w:r>
        <w:rPr>
          <w:rFonts w:ascii="Arial" w:hAnsi="Arial" w:cs="Arial"/>
        </w:rPr>
        <w:t>Privacy</w:t>
      </w:r>
      <w:r w:rsidR="008F6C1D" w:rsidRPr="00190D9A">
        <w:rPr>
          <w:rFonts w:ascii="Arial" w:hAnsi="Arial" w:cs="Arial"/>
        </w:rPr>
        <w:t xml:space="preserve"> Requirements</w:t>
      </w:r>
      <w:bookmarkEnd w:id="92"/>
    </w:p>
    <w:p w14:paraId="31C99A45" w14:textId="77777777" w:rsidR="005A1C6B" w:rsidRDefault="005A1C6B" w:rsidP="00F92AD9">
      <w:pPr>
        <w:pStyle w:val="Level3Text"/>
        <w:numPr>
          <w:ilvl w:val="0"/>
          <w:numId w:val="33"/>
        </w:numPr>
      </w:pPr>
      <w:r>
        <w:t>The privacy policy should be made available to the user at the outset of the game, on the main menu. This can simply be done under the “Policies” section.</w:t>
      </w:r>
    </w:p>
    <w:p w14:paraId="1E300982" w14:textId="77777777" w:rsidR="005A1C6B" w:rsidRDefault="005A1C6B" w:rsidP="00F92AD9">
      <w:pPr>
        <w:pStyle w:val="Level3Text"/>
        <w:numPr>
          <w:ilvl w:val="0"/>
          <w:numId w:val="33"/>
        </w:numPr>
      </w:pPr>
      <w:r>
        <w:t>The product should notify the users through email if any changes are made to the privacy policy.</w:t>
      </w:r>
    </w:p>
    <w:p w14:paraId="33E97BCC" w14:textId="77777777" w:rsidR="005A1C6B" w:rsidRDefault="005A1C6B" w:rsidP="00F92AD9">
      <w:pPr>
        <w:pStyle w:val="Level3Text"/>
        <w:numPr>
          <w:ilvl w:val="0"/>
          <w:numId w:val="33"/>
        </w:numPr>
      </w:pPr>
      <w:r>
        <w:t>Besides the information/statistics provided on the Leaderboard, no other information about other users should be made available to any users.</w:t>
      </w:r>
    </w:p>
    <w:p w14:paraId="1F3F0419" w14:textId="77777777" w:rsidR="008F6C1D" w:rsidRPr="000D738F" w:rsidRDefault="005A1C6B" w:rsidP="00F92AD9">
      <w:pPr>
        <w:pStyle w:val="Level3Text"/>
        <w:numPr>
          <w:ilvl w:val="0"/>
          <w:numId w:val="33"/>
        </w:numPr>
      </w:pPr>
      <w:r>
        <w:t>The distributors of the game should also comply by the privacy laws in their respective state, company and country to ensure that the user data is safely protected and cannot be violated.</w:t>
      </w:r>
    </w:p>
    <w:p w14:paraId="4F8CF565" w14:textId="77777777" w:rsidR="00AE7333" w:rsidRPr="00AE7333" w:rsidRDefault="00AE7333" w:rsidP="00AE7333">
      <w:pPr>
        <w:pStyle w:val="Heading2"/>
        <w:rPr>
          <w:rFonts w:ascii="Arial" w:hAnsi="Arial" w:cs="Arial"/>
        </w:rPr>
      </w:pPr>
      <w:bookmarkStart w:id="93" w:name="_Toc386904544"/>
      <w:bookmarkStart w:id="94" w:name="_Toc437056826"/>
      <w:r w:rsidRPr="00AE7333">
        <w:rPr>
          <w:rFonts w:ascii="Arial" w:hAnsi="Arial" w:cs="Arial"/>
        </w:rPr>
        <w:t>Usability and Humanity Requirements</w:t>
      </w:r>
      <w:bookmarkEnd w:id="93"/>
      <w:bookmarkEnd w:id="94"/>
      <w:r w:rsidRPr="00AE7333">
        <w:rPr>
          <w:rFonts w:ascii="Arial" w:hAnsi="Arial" w:cs="Arial"/>
        </w:rPr>
        <w:t xml:space="preserve"> </w:t>
      </w:r>
    </w:p>
    <w:p w14:paraId="6DAEF403" w14:textId="77777777" w:rsidR="00AE7333" w:rsidRPr="00AE7333" w:rsidRDefault="00AE7333" w:rsidP="00AE7333">
      <w:pPr>
        <w:pStyle w:val="Heading3"/>
        <w:rPr>
          <w:rFonts w:ascii="Arial" w:hAnsi="Arial" w:cs="Arial"/>
        </w:rPr>
      </w:pPr>
      <w:bookmarkStart w:id="95" w:name="_Toc386904545"/>
      <w:bookmarkStart w:id="96" w:name="_Toc437056827"/>
      <w:r w:rsidRPr="00AE7333">
        <w:rPr>
          <w:rFonts w:ascii="Arial" w:hAnsi="Arial" w:cs="Arial"/>
        </w:rPr>
        <w:t>Ease of Use Requirements</w:t>
      </w:r>
      <w:bookmarkEnd w:id="95"/>
      <w:bookmarkEnd w:id="96"/>
      <w:r w:rsidRPr="00AE7333">
        <w:rPr>
          <w:rFonts w:ascii="Arial" w:hAnsi="Arial" w:cs="Arial"/>
        </w:rPr>
        <w:t xml:space="preserve"> </w:t>
      </w:r>
    </w:p>
    <w:p w14:paraId="6BD40C80" w14:textId="77777777" w:rsidR="005D3C29" w:rsidRDefault="005D3C29" w:rsidP="00F92AD9">
      <w:pPr>
        <w:pStyle w:val="Level3Text"/>
        <w:numPr>
          <w:ilvl w:val="0"/>
          <w:numId w:val="34"/>
        </w:numPr>
      </w:pPr>
      <w:r>
        <w:t xml:space="preserve">The game should be easily accessible by clicking on the game icon on the Desktop of </w:t>
      </w:r>
      <w:r w:rsidR="0074720E">
        <w:t>user’s</w:t>
      </w:r>
      <w:r>
        <w:t xml:space="preserve"> computer.</w:t>
      </w:r>
    </w:p>
    <w:p w14:paraId="40F07C9E" w14:textId="77777777" w:rsidR="005D3C29" w:rsidRDefault="005D3C29" w:rsidP="00F92AD9">
      <w:pPr>
        <w:pStyle w:val="Level3Text"/>
        <w:numPr>
          <w:ilvl w:val="0"/>
          <w:numId w:val="34"/>
        </w:numPr>
      </w:pPr>
      <w:r>
        <w:t>The game should accurately display the users ranking and amount of virtual currency he holds.</w:t>
      </w:r>
    </w:p>
    <w:p w14:paraId="64E98573" w14:textId="77777777" w:rsidR="005D3C29" w:rsidRDefault="005D3C29" w:rsidP="00F92AD9">
      <w:pPr>
        <w:pStyle w:val="Level3Text"/>
        <w:numPr>
          <w:ilvl w:val="0"/>
          <w:numId w:val="34"/>
        </w:numPr>
      </w:pPr>
      <w:r>
        <w:t xml:space="preserve"> The game should accurately display consistent information for users every time they log in.</w:t>
      </w:r>
    </w:p>
    <w:p w14:paraId="6DB174A0" w14:textId="77777777" w:rsidR="005D3C29" w:rsidRDefault="005D3C29" w:rsidP="00F92AD9">
      <w:pPr>
        <w:pStyle w:val="Level3Text"/>
        <w:numPr>
          <w:ilvl w:val="0"/>
          <w:numId w:val="34"/>
        </w:numPr>
      </w:pPr>
      <w:r>
        <w:t>The game should be appropriate for children aged 10 and up.</w:t>
      </w:r>
    </w:p>
    <w:p w14:paraId="4BD414E3" w14:textId="77777777" w:rsidR="005D3C29" w:rsidRDefault="005D3C29" w:rsidP="00F92AD9">
      <w:pPr>
        <w:pStyle w:val="Level3Text"/>
        <w:numPr>
          <w:ilvl w:val="0"/>
          <w:numId w:val="34"/>
        </w:numPr>
      </w:pPr>
      <w:r>
        <w:t xml:space="preserve"> Returning users should correctly provide their username and password</w:t>
      </w:r>
      <w:r w:rsidR="00041F17">
        <w:t>.</w:t>
      </w:r>
    </w:p>
    <w:p w14:paraId="22321E8F" w14:textId="77777777" w:rsidR="005D3C29" w:rsidRDefault="005D3C29" w:rsidP="00F92AD9">
      <w:pPr>
        <w:pStyle w:val="Level3Text"/>
        <w:numPr>
          <w:ilvl w:val="0"/>
          <w:numId w:val="34"/>
        </w:numPr>
      </w:pPr>
      <w:r>
        <w:t>If the user forgets their password, the game should send the user the password to the email address that the user provided while registering.</w:t>
      </w:r>
    </w:p>
    <w:p w14:paraId="77CB2279" w14:textId="77777777" w:rsidR="003F7E5A" w:rsidRDefault="005D3C29" w:rsidP="00F92AD9">
      <w:pPr>
        <w:pStyle w:val="Level3Text"/>
        <w:numPr>
          <w:ilvl w:val="0"/>
          <w:numId w:val="34"/>
        </w:numPr>
      </w:pPr>
      <w:r>
        <w:t xml:space="preserve"> The game should be usable for users with little to no knowledge of history, warfare techniques, or trading experience and users that have never played the game before.</w:t>
      </w:r>
    </w:p>
    <w:p w14:paraId="46F66395" w14:textId="77777777" w:rsidR="006C6DA2" w:rsidRDefault="006C6DA2" w:rsidP="006C6DA2">
      <w:pPr>
        <w:pStyle w:val="Heading3"/>
        <w:rPr>
          <w:rFonts w:ascii="Arial" w:hAnsi="Arial" w:cs="Arial"/>
        </w:rPr>
      </w:pPr>
      <w:bookmarkStart w:id="97" w:name="_Toc386904546"/>
      <w:bookmarkStart w:id="98" w:name="_Toc437056828"/>
      <w:r w:rsidRPr="006C6DA2">
        <w:rPr>
          <w:rFonts w:ascii="Arial" w:hAnsi="Arial" w:cs="Arial"/>
        </w:rPr>
        <w:t>Personalization and Internationalization Requirements</w:t>
      </w:r>
      <w:bookmarkEnd w:id="97"/>
      <w:bookmarkEnd w:id="98"/>
    </w:p>
    <w:p w14:paraId="75572D0F" w14:textId="77777777" w:rsidR="00AE5CD8" w:rsidRDefault="00AE5CD8" w:rsidP="00F92AD9">
      <w:pPr>
        <w:pStyle w:val="Level3Text"/>
        <w:numPr>
          <w:ilvl w:val="0"/>
          <w:numId w:val="35"/>
        </w:numPr>
      </w:pPr>
      <w:r>
        <w:t>The game should only be available in English</w:t>
      </w:r>
      <w:r w:rsidR="003767A6">
        <w:t>.</w:t>
      </w:r>
    </w:p>
    <w:p w14:paraId="2C6881CD" w14:textId="77777777" w:rsidR="00AE5CD8" w:rsidRDefault="00AE5CD8" w:rsidP="00F92AD9">
      <w:pPr>
        <w:pStyle w:val="Level3Text"/>
        <w:numPr>
          <w:ilvl w:val="0"/>
          <w:numId w:val="35"/>
        </w:numPr>
      </w:pPr>
      <w:r>
        <w:t xml:space="preserve">The game should allow the users to select a username and a password of their choice while registering for the game. </w:t>
      </w:r>
    </w:p>
    <w:p w14:paraId="404857EF" w14:textId="77777777" w:rsidR="00BC7078" w:rsidRDefault="00AE5CD8" w:rsidP="00F92AD9">
      <w:pPr>
        <w:pStyle w:val="Level3Text"/>
        <w:numPr>
          <w:ilvl w:val="0"/>
          <w:numId w:val="35"/>
        </w:numPr>
      </w:pPr>
      <w:r>
        <w:lastRenderedPageBreak/>
        <w:t xml:space="preserve">The game should allow the user to personalize their profile. This includes, but is not limited to, selecting a personalized background, different </w:t>
      </w:r>
      <w:r w:rsidR="00A212DA">
        <w:t>font;</w:t>
      </w:r>
      <w:r w:rsidR="000F5768">
        <w:t xml:space="preserve"> </w:t>
      </w:r>
      <w:r>
        <w:t>different colors of font and other dialog boxes.</w:t>
      </w:r>
    </w:p>
    <w:p w14:paraId="32624A16" w14:textId="77777777" w:rsidR="00AE5CD8" w:rsidRDefault="00AE5CD8" w:rsidP="00AE5CD8">
      <w:pPr>
        <w:pStyle w:val="Heading3"/>
        <w:rPr>
          <w:rFonts w:ascii="Arial" w:hAnsi="Arial" w:cs="Arial"/>
        </w:rPr>
      </w:pPr>
      <w:bookmarkStart w:id="99" w:name="_Toc386904547"/>
      <w:bookmarkStart w:id="100" w:name="_Toc437056829"/>
      <w:r w:rsidRPr="00AE5CD8">
        <w:rPr>
          <w:rFonts w:ascii="Arial" w:hAnsi="Arial" w:cs="Arial"/>
        </w:rPr>
        <w:t>Learning Requirements</w:t>
      </w:r>
      <w:bookmarkEnd w:id="99"/>
      <w:bookmarkEnd w:id="100"/>
      <w:r w:rsidRPr="00AE5CD8">
        <w:rPr>
          <w:rFonts w:ascii="Arial" w:hAnsi="Arial" w:cs="Arial"/>
        </w:rPr>
        <w:t xml:space="preserve"> </w:t>
      </w:r>
    </w:p>
    <w:p w14:paraId="7FC0F4CC" w14:textId="77777777" w:rsidR="004D09DD" w:rsidRDefault="004D09DD" w:rsidP="00F92AD9">
      <w:pPr>
        <w:pStyle w:val="Level3Text"/>
        <w:numPr>
          <w:ilvl w:val="0"/>
          <w:numId w:val="36"/>
        </w:numPr>
      </w:pPr>
      <w:r>
        <w:t>The game should be usable for person with no prior knowledge of history, warfare techniques or any prior experience with the game.</w:t>
      </w:r>
    </w:p>
    <w:p w14:paraId="287C28E7" w14:textId="77777777" w:rsidR="004D09DD" w:rsidRDefault="004D09DD" w:rsidP="00F92AD9">
      <w:pPr>
        <w:pStyle w:val="Level3Text"/>
        <w:numPr>
          <w:ilvl w:val="0"/>
          <w:numId w:val="36"/>
        </w:numPr>
      </w:pPr>
      <w:r>
        <w:t>The game should provide a tutorial for users that prefer to understand the basics of the game before attempting to play the game.</w:t>
      </w:r>
    </w:p>
    <w:p w14:paraId="3E39E3E2" w14:textId="77777777" w:rsidR="00AE5CD8" w:rsidRDefault="004D09DD" w:rsidP="00F92AD9">
      <w:pPr>
        <w:pStyle w:val="Level3Text"/>
        <w:numPr>
          <w:ilvl w:val="0"/>
          <w:numId w:val="36"/>
        </w:numPr>
      </w:pPr>
      <w:r>
        <w:t>The game requires that a user possesses the very basic computer skills.</w:t>
      </w:r>
    </w:p>
    <w:p w14:paraId="4DE83742" w14:textId="77777777" w:rsidR="00F40745" w:rsidRDefault="00F40745" w:rsidP="00F40745">
      <w:pPr>
        <w:pStyle w:val="Heading3"/>
        <w:rPr>
          <w:rFonts w:ascii="Arial" w:hAnsi="Arial" w:cs="Arial"/>
        </w:rPr>
      </w:pPr>
      <w:bookmarkStart w:id="101" w:name="_Toc386904548"/>
      <w:bookmarkStart w:id="102" w:name="_Toc437056830"/>
      <w:r w:rsidRPr="00F40745">
        <w:rPr>
          <w:rFonts w:ascii="Arial" w:hAnsi="Arial" w:cs="Arial"/>
        </w:rPr>
        <w:t>Understandability and Politeness Requirements</w:t>
      </w:r>
      <w:bookmarkEnd w:id="101"/>
      <w:bookmarkEnd w:id="102"/>
    </w:p>
    <w:p w14:paraId="609CB6DE" w14:textId="77777777" w:rsidR="00BB6ED2" w:rsidRDefault="00BB6ED2" w:rsidP="00F92AD9">
      <w:pPr>
        <w:pStyle w:val="Level3Text"/>
        <w:numPr>
          <w:ilvl w:val="0"/>
          <w:numId w:val="37"/>
        </w:numPr>
      </w:pPr>
      <w:r>
        <w:t>The “Help” section of the game should be detailed and concise providing a novice user with proper knowledge and understanding of the rules to proceed with the game.</w:t>
      </w:r>
    </w:p>
    <w:p w14:paraId="77203EF5" w14:textId="77777777" w:rsidR="00BB6ED2" w:rsidRDefault="00BB6ED2" w:rsidP="00F92AD9">
      <w:pPr>
        <w:pStyle w:val="Level3Text"/>
        <w:numPr>
          <w:ilvl w:val="0"/>
          <w:numId w:val="37"/>
        </w:numPr>
      </w:pPr>
      <w:r>
        <w:t xml:space="preserve">The game should not provide any unnecessary, low level background information that will confuse the user. This information can </w:t>
      </w:r>
      <w:r w:rsidR="00F12802">
        <w:t>include, but</w:t>
      </w:r>
      <w:r>
        <w:t xml:space="preserve"> is not limited to, the source code and the implementation details.</w:t>
      </w:r>
    </w:p>
    <w:p w14:paraId="2B1C34D1" w14:textId="77777777" w:rsidR="00BB6ED2" w:rsidRDefault="00BB6ED2" w:rsidP="00F92AD9">
      <w:pPr>
        <w:pStyle w:val="Level3Text"/>
        <w:numPr>
          <w:ilvl w:val="0"/>
          <w:numId w:val="37"/>
        </w:numPr>
      </w:pPr>
      <w:r>
        <w:t>The game should not introduce any terminology that is not part of Standard American English</w:t>
      </w:r>
      <w:r w:rsidR="003767A6">
        <w:t>.</w:t>
      </w:r>
    </w:p>
    <w:p w14:paraId="7422FA7B" w14:textId="77777777" w:rsidR="00BB6ED2" w:rsidRDefault="00BB6ED2" w:rsidP="00F92AD9">
      <w:pPr>
        <w:pStyle w:val="Level3Text"/>
        <w:numPr>
          <w:ilvl w:val="0"/>
          <w:numId w:val="37"/>
        </w:numPr>
      </w:pPr>
      <w:r>
        <w:t>The game should consist of “Go Back” button to make it simple to navigate between the different game windows.</w:t>
      </w:r>
    </w:p>
    <w:p w14:paraId="7CF0489A" w14:textId="77777777" w:rsidR="00BB6ED2" w:rsidRDefault="00BB6ED2" w:rsidP="00F92AD9">
      <w:pPr>
        <w:pStyle w:val="Level3Text"/>
        <w:numPr>
          <w:ilvl w:val="0"/>
          <w:numId w:val="37"/>
        </w:numPr>
      </w:pPr>
      <w:r>
        <w:t>The game should consist of the word “please” when asking for username and password.</w:t>
      </w:r>
    </w:p>
    <w:p w14:paraId="291E28F8" w14:textId="77777777" w:rsidR="00BB6ED2" w:rsidRDefault="00BB6ED2" w:rsidP="00F92AD9">
      <w:pPr>
        <w:pStyle w:val="Level3Text"/>
        <w:numPr>
          <w:ilvl w:val="0"/>
          <w:numId w:val="37"/>
        </w:numPr>
      </w:pPr>
      <w:r>
        <w:t>The game should not use any terminology that is offensive to any individuals or groups across all cultures. If such case is determined to be true after the release of the game, the developers should immediately make changes within 24 hours of the discovery of the offense.</w:t>
      </w:r>
    </w:p>
    <w:p w14:paraId="051670AA" w14:textId="77777777" w:rsidR="008E4023" w:rsidRDefault="00BB6ED2" w:rsidP="00F92AD9">
      <w:pPr>
        <w:pStyle w:val="Level3Text"/>
        <w:numPr>
          <w:ilvl w:val="0"/>
          <w:numId w:val="37"/>
        </w:numPr>
      </w:pPr>
      <w:r>
        <w:t>Any images or logos used by the game should not be offensive to any individuals or groups across all cultures.</w:t>
      </w:r>
    </w:p>
    <w:p w14:paraId="48ECD092" w14:textId="77777777" w:rsidR="00F11793" w:rsidRPr="009062D1" w:rsidRDefault="00F11793" w:rsidP="00F11793">
      <w:pPr>
        <w:pStyle w:val="Heading3"/>
        <w:rPr>
          <w:rFonts w:ascii="Arial" w:hAnsi="Arial" w:cs="Arial"/>
        </w:rPr>
      </w:pPr>
      <w:bookmarkStart w:id="103" w:name="_Toc386904549"/>
      <w:bookmarkStart w:id="104" w:name="_Toc437056831"/>
      <w:r w:rsidRPr="009062D1">
        <w:rPr>
          <w:rFonts w:ascii="Arial" w:hAnsi="Arial" w:cs="Arial"/>
        </w:rPr>
        <w:t>Accessibility Requirements</w:t>
      </w:r>
      <w:bookmarkEnd w:id="103"/>
      <w:bookmarkEnd w:id="104"/>
    </w:p>
    <w:p w14:paraId="400A4E53" w14:textId="77777777" w:rsidR="00D53DA3" w:rsidRDefault="00D53DA3" w:rsidP="00F92AD9">
      <w:pPr>
        <w:pStyle w:val="Level3Text"/>
        <w:numPr>
          <w:ilvl w:val="0"/>
          <w:numId w:val="38"/>
        </w:numPr>
      </w:pPr>
      <w:r>
        <w:t>The game should be accessible by all individuals with common disability which does not restrict them from operating a computer</w:t>
      </w:r>
      <w:r w:rsidR="003767A6">
        <w:t>.</w:t>
      </w:r>
    </w:p>
    <w:p w14:paraId="666BA576" w14:textId="77777777" w:rsidR="00D53DA3" w:rsidRDefault="00D53DA3" w:rsidP="00F92AD9">
      <w:pPr>
        <w:pStyle w:val="Level3Text"/>
        <w:numPr>
          <w:ilvl w:val="0"/>
          <w:numId w:val="38"/>
        </w:numPr>
      </w:pPr>
      <w:r>
        <w:t>The game should provide the following disclaimer at the beginning of the game to all users: “Any users with visual disability must restrain themselves from using the game for more than three hours.”</w:t>
      </w:r>
    </w:p>
    <w:p w14:paraId="4AB77B81" w14:textId="77777777" w:rsidR="00D53DA3" w:rsidRDefault="00D53DA3" w:rsidP="00F92AD9">
      <w:pPr>
        <w:pStyle w:val="Level3Text"/>
        <w:numPr>
          <w:ilvl w:val="0"/>
          <w:numId w:val="38"/>
        </w:numPr>
      </w:pPr>
      <w:r>
        <w:lastRenderedPageBreak/>
        <w:t>The game should avoid using red or green colors to make it easier for individuals that are red-green colorblind.</w:t>
      </w:r>
    </w:p>
    <w:p w14:paraId="7C09E352" w14:textId="77777777" w:rsidR="00F11793" w:rsidRDefault="00D53DA3" w:rsidP="00F92AD9">
      <w:pPr>
        <w:pStyle w:val="Level3Text"/>
        <w:numPr>
          <w:ilvl w:val="0"/>
          <w:numId w:val="38"/>
        </w:numPr>
      </w:pPr>
      <w:r>
        <w:t>The game should avoid using flashing, moving or rotating displays throughout the game.</w:t>
      </w:r>
    </w:p>
    <w:p w14:paraId="2262AA5D" w14:textId="77777777" w:rsidR="007C29C3" w:rsidRDefault="001C643F" w:rsidP="007C29C3">
      <w:pPr>
        <w:pStyle w:val="Heading3"/>
        <w:rPr>
          <w:rFonts w:ascii="Arial" w:hAnsi="Arial" w:cs="Arial"/>
        </w:rPr>
      </w:pPr>
      <w:bookmarkStart w:id="105" w:name="_Toc386904550"/>
      <w:r>
        <w:rPr>
          <w:rFonts w:ascii="Arial" w:hAnsi="Arial" w:cs="Arial"/>
        </w:rPr>
        <w:t xml:space="preserve">    </w:t>
      </w:r>
      <w:bookmarkStart w:id="106" w:name="_Toc437056832"/>
      <w:r w:rsidR="007C29C3" w:rsidRPr="0021757A">
        <w:rPr>
          <w:rFonts w:ascii="Arial" w:hAnsi="Arial" w:cs="Arial"/>
        </w:rPr>
        <w:t>User Documentation Requirements</w:t>
      </w:r>
      <w:bookmarkEnd w:id="105"/>
      <w:bookmarkEnd w:id="106"/>
      <w:r w:rsidR="007C29C3" w:rsidRPr="0021757A">
        <w:rPr>
          <w:rFonts w:ascii="Arial" w:hAnsi="Arial" w:cs="Arial"/>
        </w:rPr>
        <w:t xml:space="preserve"> </w:t>
      </w:r>
    </w:p>
    <w:p w14:paraId="3E2E8914" w14:textId="77777777" w:rsidR="004537E2" w:rsidRDefault="004537E2" w:rsidP="00F92AD9">
      <w:pPr>
        <w:pStyle w:val="Level3Text"/>
        <w:numPr>
          <w:ilvl w:val="0"/>
          <w:numId w:val="39"/>
        </w:numPr>
      </w:pPr>
      <w:r>
        <w:t>The product should include a user manual in electronic format.</w:t>
      </w:r>
    </w:p>
    <w:p w14:paraId="1A4D8F32" w14:textId="77777777" w:rsidR="004537E2" w:rsidRDefault="004537E2" w:rsidP="00F92AD9">
      <w:pPr>
        <w:pStyle w:val="Level3Text"/>
        <w:numPr>
          <w:ilvl w:val="0"/>
          <w:numId w:val="39"/>
        </w:numPr>
      </w:pPr>
      <w:r>
        <w:t>The product should send each user the user manual in a text file format to the email address that the user provided while registering.</w:t>
      </w:r>
    </w:p>
    <w:p w14:paraId="2C7B3D38" w14:textId="77777777" w:rsidR="004537E2" w:rsidRDefault="004537E2" w:rsidP="00F92AD9">
      <w:pPr>
        <w:pStyle w:val="Level3Text"/>
        <w:numPr>
          <w:ilvl w:val="0"/>
          <w:numId w:val="39"/>
        </w:numPr>
      </w:pPr>
      <w:r>
        <w:t>All graphs, charts and pictures in the user manual should include a detailed text description.</w:t>
      </w:r>
    </w:p>
    <w:p w14:paraId="0EE84ED6" w14:textId="77777777" w:rsidR="004537E2" w:rsidRDefault="004537E2" w:rsidP="00F92AD9">
      <w:pPr>
        <w:pStyle w:val="Level3Text"/>
        <w:numPr>
          <w:ilvl w:val="0"/>
          <w:numId w:val="39"/>
        </w:numPr>
      </w:pPr>
      <w:r>
        <w:t xml:space="preserve">The product should also provide each of the user with contact information that may be needed when potential bugs are discovered by the users. This may be done through the user manual or directly on the website that is hosting the game.   </w:t>
      </w:r>
    </w:p>
    <w:p w14:paraId="012511C8" w14:textId="77777777" w:rsidR="00401E24" w:rsidRDefault="004537E2" w:rsidP="00F92AD9">
      <w:pPr>
        <w:pStyle w:val="Level3Text"/>
        <w:numPr>
          <w:ilvl w:val="0"/>
          <w:numId w:val="39"/>
        </w:numPr>
      </w:pPr>
      <w:r>
        <w:t>The user manual should be updated for every new release to account for the new features or other changes that may have occurred.</w:t>
      </w:r>
    </w:p>
    <w:p w14:paraId="0627D551" w14:textId="77777777" w:rsidR="004537E2" w:rsidRDefault="004537E2" w:rsidP="004537E2">
      <w:pPr>
        <w:pStyle w:val="Heading3"/>
        <w:rPr>
          <w:rFonts w:ascii="Arial" w:hAnsi="Arial" w:cs="Arial"/>
        </w:rPr>
      </w:pPr>
      <w:bookmarkStart w:id="107" w:name="_Toc386904551"/>
      <w:bookmarkStart w:id="108" w:name="_Toc437056833"/>
      <w:r w:rsidRPr="00D07F9B">
        <w:rPr>
          <w:rFonts w:ascii="Arial" w:hAnsi="Arial" w:cs="Arial"/>
        </w:rPr>
        <w:t>Training Requirements</w:t>
      </w:r>
      <w:bookmarkEnd w:id="107"/>
      <w:bookmarkEnd w:id="108"/>
      <w:r w:rsidRPr="00D07F9B">
        <w:rPr>
          <w:rFonts w:ascii="Arial" w:hAnsi="Arial" w:cs="Arial"/>
        </w:rPr>
        <w:t xml:space="preserve"> </w:t>
      </w:r>
    </w:p>
    <w:p w14:paraId="412F259F" w14:textId="77777777" w:rsidR="007731F2" w:rsidRDefault="007731F2" w:rsidP="00F92AD9">
      <w:pPr>
        <w:pStyle w:val="Level3Text"/>
        <w:numPr>
          <w:ilvl w:val="0"/>
          <w:numId w:val="40"/>
        </w:numPr>
      </w:pPr>
      <w:r>
        <w:t xml:space="preserve">No prior knowledge is required to excel at this game, but tutorial/training is provided to users who wish to learn about the aspects of the historical facts and other features of the game before attempting the game themselves. </w:t>
      </w:r>
    </w:p>
    <w:p w14:paraId="48C315A4" w14:textId="77777777" w:rsidR="00D07F9B" w:rsidRDefault="007731F2" w:rsidP="00F92AD9">
      <w:pPr>
        <w:pStyle w:val="Level3Text"/>
        <w:numPr>
          <w:ilvl w:val="0"/>
          <w:numId w:val="40"/>
        </w:numPr>
      </w:pPr>
      <w:r>
        <w:t>The tutorial that is provided should be interactive, include videos, and text descriptions that decreases the user’s learning curve.</w:t>
      </w:r>
    </w:p>
    <w:p w14:paraId="7F221D19" w14:textId="77777777" w:rsidR="000929A4" w:rsidRDefault="000929A4" w:rsidP="000929A4">
      <w:pPr>
        <w:pStyle w:val="Level3Text"/>
        <w:ind w:left="1800"/>
      </w:pPr>
    </w:p>
    <w:p w14:paraId="5AC35732" w14:textId="77777777" w:rsidR="000929A4" w:rsidRDefault="000929A4" w:rsidP="000929A4">
      <w:pPr>
        <w:pStyle w:val="Level3Text"/>
        <w:ind w:left="1800"/>
      </w:pPr>
    </w:p>
    <w:p w14:paraId="12F4F09C" w14:textId="77777777" w:rsidR="000929A4" w:rsidRPr="004C25F7" w:rsidRDefault="000929A4" w:rsidP="000929A4">
      <w:pPr>
        <w:pStyle w:val="Heading2"/>
        <w:rPr>
          <w:rFonts w:ascii="Arial" w:hAnsi="Arial" w:cs="Arial"/>
        </w:rPr>
      </w:pPr>
      <w:bookmarkStart w:id="109" w:name="_Toc386904552"/>
      <w:bookmarkStart w:id="110" w:name="_Toc437056834"/>
      <w:r w:rsidRPr="004C25F7">
        <w:rPr>
          <w:rFonts w:ascii="Arial" w:hAnsi="Arial" w:cs="Arial"/>
        </w:rPr>
        <w:t>Look and Feel Requirements</w:t>
      </w:r>
      <w:bookmarkEnd w:id="109"/>
      <w:bookmarkEnd w:id="110"/>
    </w:p>
    <w:p w14:paraId="59BF432C" w14:textId="77777777" w:rsidR="000929A4" w:rsidRPr="004C25F7" w:rsidRDefault="000929A4" w:rsidP="000929A4">
      <w:pPr>
        <w:pStyle w:val="Heading3"/>
        <w:rPr>
          <w:rFonts w:ascii="Arial" w:hAnsi="Arial" w:cs="Arial"/>
        </w:rPr>
      </w:pPr>
      <w:bookmarkStart w:id="111" w:name="_Toc386904553"/>
      <w:bookmarkStart w:id="112" w:name="_Toc437056835"/>
      <w:r w:rsidRPr="004C25F7">
        <w:rPr>
          <w:rFonts w:ascii="Arial" w:hAnsi="Arial" w:cs="Arial"/>
        </w:rPr>
        <w:t>Appearance Requirements</w:t>
      </w:r>
      <w:bookmarkEnd w:id="111"/>
      <w:bookmarkEnd w:id="112"/>
      <w:r w:rsidRPr="004C25F7">
        <w:rPr>
          <w:rFonts w:ascii="Arial" w:hAnsi="Arial" w:cs="Arial"/>
        </w:rPr>
        <w:t xml:space="preserve"> </w:t>
      </w:r>
    </w:p>
    <w:p w14:paraId="1980D929" w14:textId="77777777" w:rsidR="0012156A" w:rsidRDefault="0012156A" w:rsidP="00F92AD9">
      <w:pPr>
        <w:pStyle w:val="Level3Text"/>
        <w:numPr>
          <w:ilvl w:val="0"/>
          <w:numId w:val="41"/>
        </w:numPr>
      </w:pPr>
      <w:r>
        <w:t>The product should maintain a “historical” look and try to portray the real world feel of the time of the era user is playing in.</w:t>
      </w:r>
    </w:p>
    <w:p w14:paraId="7F17BC21" w14:textId="77777777" w:rsidR="0012156A" w:rsidRDefault="0012156A" w:rsidP="00F92AD9">
      <w:pPr>
        <w:pStyle w:val="Level3Text"/>
        <w:numPr>
          <w:ilvl w:val="0"/>
          <w:numId w:val="41"/>
        </w:numPr>
      </w:pPr>
      <w:r>
        <w:t xml:space="preserve"> The product must allow the user to personalize their profile, selecting from the various options for the backgrounds, fonts and font sizes.</w:t>
      </w:r>
    </w:p>
    <w:p w14:paraId="4C992DB5" w14:textId="77777777" w:rsidR="0012156A" w:rsidRDefault="0012156A" w:rsidP="00F92AD9">
      <w:pPr>
        <w:pStyle w:val="Level3Text"/>
        <w:numPr>
          <w:ilvl w:val="0"/>
          <w:numId w:val="41"/>
        </w:numPr>
      </w:pPr>
      <w:r>
        <w:t>The product should be attractive to users of all ages.</w:t>
      </w:r>
    </w:p>
    <w:p w14:paraId="2B7B4C00" w14:textId="77777777" w:rsidR="0012156A" w:rsidRDefault="0012156A" w:rsidP="00F92AD9">
      <w:pPr>
        <w:pStyle w:val="Level3Text"/>
        <w:numPr>
          <w:ilvl w:val="0"/>
          <w:numId w:val="41"/>
        </w:numPr>
      </w:pPr>
      <w:r>
        <w:lastRenderedPageBreak/>
        <w:t xml:space="preserve"> The products should not display any images deemed to be inappropriate.</w:t>
      </w:r>
    </w:p>
    <w:p w14:paraId="341F6E46" w14:textId="77777777" w:rsidR="000929A4" w:rsidRDefault="0012156A" w:rsidP="00F92AD9">
      <w:pPr>
        <w:pStyle w:val="Level3Text"/>
        <w:numPr>
          <w:ilvl w:val="0"/>
          <w:numId w:val="41"/>
        </w:numPr>
      </w:pPr>
      <w:r>
        <w:t xml:space="preserve"> The product should not display any content deemed to be inappropriate. This includes, but is not limited to, profanity and any other inappropriate words or phrases.</w:t>
      </w:r>
    </w:p>
    <w:p w14:paraId="34D637D7" w14:textId="77777777" w:rsidR="00DC19A6" w:rsidRDefault="00DC19A6" w:rsidP="00DC19A6">
      <w:pPr>
        <w:pStyle w:val="Heading3"/>
        <w:rPr>
          <w:rFonts w:ascii="Arial" w:hAnsi="Arial" w:cs="Arial"/>
        </w:rPr>
      </w:pPr>
      <w:bookmarkStart w:id="113" w:name="_Toc386904554"/>
      <w:bookmarkStart w:id="114" w:name="_Toc437056836"/>
      <w:r w:rsidRPr="00373F91">
        <w:rPr>
          <w:rFonts w:ascii="Arial" w:hAnsi="Arial" w:cs="Arial"/>
        </w:rPr>
        <w:t>Style Requirements</w:t>
      </w:r>
      <w:bookmarkEnd w:id="113"/>
      <w:bookmarkEnd w:id="114"/>
      <w:r w:rsidRPr="00373F91">
        <w:rPr>
          <w:rFonts w:ascii="Arial" w:hAnsi="Arial" w:cs="Arial"/>
        </w:rPr>
        <w:t xml:space="preserve"> </w:t>
      </w:r>
    </w:p>
    <w:p w14:paraId="192906BA" w14:textId="77777777" w:rsidR="0073746A" w:rsidRDefault="0073746A" w:rsidP="00F92AD9">
      <w:pPr>
        <w:pStyle w:val="Level3Text"/>
        <w:numPr>
          <w:ilvl w:val="0"/>
          <w:numId w:val="42"/>
        </w:numPr>
      </w:pPr>
      <w:r>
        <w:t>The product should make the user feel as if they are participating a real historical environment.</w:t>
      </w:r>
    </w:p>
    <w:p w14:paraId="55F3DC52" w14:textId="77777777" w:rsidR="0073746A" w:rsidRDefault="0073746A" w:rsidP="00F92AD9">
      <w:pPr>
        <w:pStyle w:val="Level3Text"/>
        <w:numPr>
          <w:ilvl w:val="0"/>
          <w:numId w:val="42"/>
        </w:numPr>
      </w:pPr>
      <w:r>
        <w:t xml:space="preserve"> The game environment should appear trustworthy for first time users.</w:t>
      </w:r>
    </w:p>
    <w:p w14:paraId="07580BF6" w14:textId="77777777" w:rsidR="004A012D" w:rsidRPr="007E089F" w:rsidRDefault="004A012D" w:rsidP="004A012D">
      <w:pPr>
        <w:pStyle w:val="Heading2"/>
        <w:rPr>
          <w:rFonts w:ascii="Arial" w:hAnsi="Arial" w:cs="Arial"/>
        </w:rPr>
      </w:pPr>
      <w:bookmarkStart w:id="115" w:name="_Toc386904555"/>
      <w:bookmarkStart w:id="116" w:name="_Toc437056837"/>
      <w:r w:rsidRPr="007E089F">
        <w:rPr>
          <w:rFonts w:ascii="Arial" w:hAnsi="Arial" w:cs="Arial"/>
        </w:rPr>
        <w:t>Operational and Environmental Requirements</w:t>
      </w:r>
      <w:bookmarkEnd w:id="115"/>
      <w:bookmarkEnd w:id="116"/>
    </w:p>
    <w:p w14:paraId="57CF8B7F" w14:textId="77777777" w:rsidR="004A012D" w:rsidRDefault="004A012D" w:rsidP="004A012D">
      <w:pPr>
        <w:pStyle w:val="Heading3"/>
        <w:rPr>
          <w:rFonts w:ascii="Arial" w:hAnsi="Arial" w:cs="Arial"/>
        </w:rPr>
      </w:pPr>
      <w:bookmarkStart w:id="117" w:name="_Toc386904556"/>
      <w:bookmarkStart w:id="118" w:name="_Toc437056838"/>
      <w:r w:rsidRPr="007E089F">
        <w:rPr>
          <w:rFonts w:ascii="Arial" w:hAnsi="Arial" w:cs="Arial"/>
        </w:rPr>
        <w:t>Expected Physical Environment</w:t>
      </w:r>
      <w:bookmarkEnd w:id="117"/>
      <w:bookmarkEnd w:id="118"/>
    </w:p>
    <w:p w14:paraId="50276AA4" w14:textId="77777777" w:rsidR="00061B79" w:rsidRDefault="00061B79" w:rsidP="00F92AD9">
      <w:pPr>
        <w:pStyle w:val="Level3Text"/>
        <w:numPr>
          <w:ilvl w:val="0"/>
          <w:numId w:val="43"/>
        </w:numPr>
      </w:pPr>
      <w:r>
        <w:t>To access the game, a person should have access to a computer that has a keyboard, mouse and an access to an internet connection.</w:t>
      </w:r>
    </w:p>
    <w:p w14:paraId="1332F7D0" w14:textId="77777777" w:rsidR="00061B79" w:rsidRDefault="00061B79" w:rsidP="00F92AD9">
      <w:pPr>
        <w:pStyle w:val="Level3Text"/>
        <w:numPr>
          <w:ilvl w:val="0"/>
          <w:numId w:val="43"/>
        </w:numPr>
      </w:pPr>
      <w:r>
        <w:t>The game should be downloadable from the games’ webpage.</w:t>
      </w:r>
    </w:p>
    <w:p w14:paraId="25599F0F" w14:textId="77777777" w:rsidR="00061B79" w:rsidRDefault="00061B79" w:rsidP="00F92AD9">
      <w:pPr>
        <w:pStyle w:val="Level3Text"/>
        <w:numPr>
          <w:ilvl w:val="0"/>
          <w:numId w:val="43"/>
        </w:numPr>
      </w:pPr>
      <w:r>
        <w:t>The game should be usable in a brightly lit room or a dark room</w:t>
      </w:r>
      <w:r w:rsidR="00EB1E07">
        <w:t>.</w:t>
      </w:r>
    </w:p>
    <w:p w14:paraId="7A37DAA3" w14:textId="77777777" w:rsidR="0022725D" w:rsidRDefault="00061B79" w:rsidP="00F92AD9">
      <w:pPr>
        <w:pStyle w:val="Level3Text"/>
        <w:numPr>
          <w:ilvl w:val="0"/>
          <w:numId w:val="43"/>
        </w:numPr>
      </w:pPr>
      <w:r>
        <w:t>The game should be accessible at any time of the day, and at any location</w:t>
      </w:r>
      <w:r w:rsidR="00EB1E07">
        <w:t>.</w:t>
      </w:r>
    </w:p>
    <w:p w14:paraId="4BCB9766" w14:textId="77777777" w:rsidR="00EB1E07" w:rsidRDefault="00EB1E07" w:rsidP="00EB1E07">
      <w:pPr>
        <w:pStyle w:val="Heading3"/>
        <w:rPr>
          <w:rFonts w:ascii="Arial" w:hAnsi="Arial" w:cs="Arial"/>
        </w:rPr>
      </w:pPr>
      <w:bookmarkStart w:id="119" w:name="_Toc386904557"/>
      <w:bookmarkStart w:id="120" w:name="_Toc437056839"/>
      <w:r w:rsidRPr="000E71EF">
        <w:rPr>
          <w:rFonts w:ascii="Arial" w:hAnsi="Arial" w:cs="Arial"/>
        </w:rPr>
        <w:t>Requirements for Interfacing with Adjacent Systems</w:t>
      </w:r>
      <w:bookmarkEnd w:id="119"/>
      <w:bookmarkEnd w:id="120"/>
    </w:p>
    <w:p w14:paraId="5C7C0B61" w14:textId="77777777" w:rsidR="00BF7673" w:rsidRDefault="00BF7673" w:rsidP="00F92AD9">
      <w:pPr>
        <w:pStyle w:val="Level3Text"/>
        <w:numPr>
          <w:ilvl w:val="0"/>
          <w:numId w:val="44"/>
        </w:numPr>
      </w:pPr>
      <w:r>
        <w:t xml:space="preserve">The game should be downloadable through all new and older </w:t>
      </w:r>
      <w:r w:rsidR="002B61B8">
        <w:t>versions of</w:t>
      </w:r>
      <w:r>
        <w:t xml:space="preserve"> the following web browsers: Mozilla Firefox, Internet Explorer, Safari and Google Chrome</w:t>
      </w:r>
      <w:r w:rsidR="003767A6">
        <w:t>.</w:t>
      </w:r>
    </w:p>
    <w:p w14:paraId="1DCD7496" w14:textId="77777777" w:rsidR="00BF7673" w:rsidRDefault="00BF7673" w:rsidP="00F92AD9">
      <w:pPr>
        <w:pStyle w:val="Level3Text"/>
        <w:numPr>
          <w:ilvl w:val="0"/>
          <w:numId w:val="44"/>
        </w:numPr>
      </w:pPr>
      <w:r>
        <w:t>The game profile should be accessible through all smartphones that support internet connection and web browsers</w:t>
      </w:r>
      <w:r w:rsidR="003767A6">
        <w:t>.</w:t>
      </w:r>
    </w:p>
    <w:p w14:paraId="6DFE6AFE" w14:textId="77777777" w:rsidR="00BF7673" w:rsidRDefault="00BF7673" w:rsidP="00F92AD9">
      <w:pPr>
        <w:pStyle w:val="Level3Text"/>
        <w:numPr>
          <w:ilvl w:val="0"/>
          <w:numId w:val="44"/>
        </w:numPr>
      </w:pPr>
      <w:r>
        <w:t>Any internet providers should be a viable choice to access the game</w:t>
      </w:r>
      <w:r w:rsidR="002B61B8">
        <w:t>.</w:t>
      </w:r>
    </w:p>
    <w:p w14:paraId="545B7D92" w14:textId="77777777" w:rsidR="00BF7673" w:rsidRDefault="00BF7673" w:rsidP="00F92AD9">
      <w:pPr>
        <w:pStyle w:val="Level3Text"/>
        <w:numPr>
          <w:ilvl w:val="0"/>
          <w:numId w:val="44"/>
        </w:numPr>
      </w:pPr>
      <w:r>
        <w:t xml:space="preserve">The database that contains the historical facts data should have enough disk storage to contain the data of at least 1000 facts and 20000 questions. </w:t>
      </w:r>
    </w:p>
    <w:p w14:paraId="54ED2813" w14:textId="77777777" w:rsidR="00BF7673" w:rsidRDefault="00BF7673" w:rsidP="00F92AD9">
      <w:pPr>
        <w:pStyle w:val="Level3Text"/>
        <w:numPr>
          <w:ilvl w:val="0"/>
          <w:numId w:val="44"/>
        </w:numPr>
      </w:pPr>
      <w:r>
        <w:t>The user database should contain enough disk storage space to contain information of at least 100,000 users.</w:t>
      </w:r>
    </w:p>
    <w:p w14:paraId="2927392B" w14:textId="77777777" w:rsidR="000D739D" w:rsidRDefault="00BF7673" w:rsidP="00F92AD9">
      <w:pPr>
        <w:pStyle w:val="Level3Text"/>
        <w:numPr>
          <w:ilvl w:val="0"/>
          <w:numId w:val="44"/>
        </w:numPr>
      </w:pPr>
      <w:r>
        <w:t>The hosting website server, which is of distributor’s choice, should consist of enough bandwidth to be able to support 5,000 users simultaneously.</w:t>
      </w:r>
    </w:p>
    <w:p w14:paraId="60C8FF69" w14:textId="77777777" w:rsidR="001B750F" w:rsidRDefault="001B750F" w:rsidP="001B750F">
      <w:pPr>
        <w:pStyle w:val="Heading3"/>
        <w:rPr>
          <w:rFonts w:ascii="Arial" w:hAnsi="Arial" w:cs="Arial"/>
        </w:rPr>
      </w:pPr>
      <w:bookmarkStart w:id="121" w:name="_Toc386904558"/>
      <w:bookmarkStart w:id="122" w:name="_Toc437056840"/>
      <w:r w:rsidRPr="00F462D7">
        <w:rPr>
          <w:rFonts w:ascii="Arial" w:hAnsi="Arial" w:cs="Arial"/>
        </w:rPr>
        <w:t>Productization Requirements</w:t>
      </w:r>
      <w:bookmarkEnd w:id="121"/>
      <w:bookmarkEnd w:id="122"/>
    </w:p>
    <w:p w14:paraId="19FB425A" w14:textId="77777777" w:rsidR="00AB3BA9" w:rsidRDefault="00AB3BA9" w:rsidP="00F92AD9">
      <w:pPr>
        <w:pStyle w:val="Level3Text"/>
        <w:numPr>
          <w:ilvl w:val="0"/>
          <w:numId w:val="45"/>
        </w:numPr>
      </w:pPr>
      <w:r>
        <w:t>The game is available online through a website of the distributor’s</w:t>
      </w:r>
      <w:r w:rsidR="00C31A04">
        <w:t xml:space="preserve"> </w:t>
      </w:r>
      <w:r>
        <w:t>choice</w:t>
      </w:r>
      <w:r w:rsidR="00C31A04">
        <w:t>.</w:t>
      </w:r>
    </w:p>
    <w:p w14:paraId="572D3D0D" w14:textId="77777777" w:rsidR="00AB3BA9" w:rsidRDefault="00AB3BA9" w:rsidP="00F92AD9">
      <w:pPr>
        <w:pStyle w:val="Level3Text"/>
        <w:numPr>
          <w:ilvl w:val="0"/>
          <w:numId w:val="45"/>
        </w:numPr>
      </w:pPr>
      <w:r>
        <w:lastRenderedPageBreak/>
        <w:t>The game should be accessible and usable for a person with little (basic) knowledge of computers</w:t>
      </w:r>
      <w:r w:rsidR="00C31A04">
        <w:t>.</w:t>
      </w:r>
    </w:p>
    <w:p w14:paraId="7D8C0B10" w14:textId="77777777" w:rsidR="00AB3BA9" w:rsidRDefault="00AB3BA9" w:rsidP="00F92AD9">
      <w:pPr>
        <w:pStyle w:val="Level3Text"/>
        <w:numPr>
          <w:ilvl w:val="0"/>
          <w:numId w:val="45"/>
        </w:numPr>
      </w:pPr>
      <w:r>
        <w:t>The game should be accessed through a web browser</w:t>
      </w:r>
      <w:r w:rsidR="00E20971">
        <w:t>.</w:t>
      </w:r>
    </w:p>
    <w:p w14:paraId="009161DF" w14:textId="77777777" w:rsidR="00686FC1" w:rsidRDefault="00AB3BA9" w:rsidP="00F92AD9">
      <w:pPr>
        <w:pStyle w:val="Level3Text"/>
        <w:numPr>
          <w:ilvl w:val="0"/>
          <w:numId w:val="45"/>
        </w:numPr>
      </w:pPr>
      <w:r>
        <w:t xml:space="preserve">The game should not only be used where an internet connection is </w:t>
      </w:r>
      <w:r w:rsidR="00C31A04">
        <w:t>a</w:t>
      </w:r>
      <w:r>
        <w:t>vailable</w:t>
      </w:r>
      <w:r w:rsidR="00C31A04">
        <w:t>.</w:t>
      </w:r>
    </w:p>
    <w:p w14:paraId="646461A1" w14:textId="77777777" w:rsidR="00AB3BA9" w:rsidRDefault="00AB3BA9" w:rsidP="00AB3BA9">
      <w:pPr>
        <w:pStyle w:val="Heading3"/>
        <w:rPr>
          <w:rFonts w:ascii="Arial" w:hAnsi="Arial" w:cs="Arial"/>
        </w:rPr>
      </w:pPr>
      <w:bookmarkStart w:id="123" w:name="_Toc386904559"/>
      <w:bookmarkStart w:id="124" w:name="_Toc437056841"/>
      <w:r w:rsidRPr="00AB3BA9">
        <w:rPr>
          <w:rFonts w:ascii="Arial" w:hAnsi="Arial" w:cs="Arial"/>
        </w:rPr>
        <w:t>Release Requirements</w:t>
      </w:r>
      <w:bookmarkEnd w:id="123"/>
      <w:bookmarkEnd w:id="124"/>
      <w:r w:rsidRPr="00AB3BA9">
        <w:rPr>
          <w:rFonts w:ascii="Arial" w:hAnsi="Arial" w:cs="Arial"/>
        </w:rPr>
        <w:t xml:space="preserve"> </w:t>
      </w:r>
    </w:p>
    <w:p w14:paraId="7A02517A" w14:textId="77777777" w:rsidR="003767A6" w:rsidRDefault="003767A6" w:rsidP="00F92AD9">
      <w:pPr>
        <w:pStyle w:val="Level3Text"/>
        <w:numPr>
          <w:ilvl w:val="0"/>
          <w:numId w:val="50"/>
        </w:numPr>
      </w:pPr>
      <w:r>
        <w:t>There should be at least one new release per year to enhance the current features of the game, fix any current bugs and to introduce new features.</w:t>
      </w:r>
    </w:p>
    <w:p w14:paraId="45FCA184" w14:textId="77777777" w:rsidR="003767A6" w:rsidRDefault="003767A6" w:rsidP="00F92AD9">
      <w:pPr>
        <w:pStyle w:val="Level3Text"/>
        <w:numPr>
          <w:ilvl w:val="0"/>
          <w:numId w:val="50"/>
        </w:numPr>
      </w:pPr>
      <w:r>
        <w:t>The maintenance releases should be offered every six months to keep information in the databases updated.</w:t>
      </w:r>
    </w:p>
    <w:p w14:paraId="07CD29E3" w14:textId="77777777" w:rsidR="003767A6" w:rsidRDefault="003767A6" w:rsidP="00F92AD9">
      <w:pPr>
        <w:pStyle w:val="Level3Text"/>
        <w:numPr>
          <w:ilvl w:val="0"/>
          <w:numId w:val="50"/>
        </w:numPr>
      </w:pPr>
      <w:r>
        <w:t>Maintenance team must fix all bugs within 10 days of the date that the bug is identified.</w:t>
      </w:r>
    </w:p>
    <w:p w14:paraId="64CC9047" w14:textId="77777777" w:rsidR="003767A6" w:rsidRDefault="003767A6" w:rsidP="00F92AD9">
      <w:pPr>
        <w:pStyle w:val="Level3Text"/>
        <w:numPr>
          <w:ilvl w:val="0"/>
          <w:numId w:val="50"/>
        </w:numPr>
      </w:pPr>
      <w:r>
        <w:t>All previous features of the game should still operate normally on any of the new releases.</w:t>
      </w:r>
    </w:p>
    <w:p w14:paraId="16C7D115" w14:textId="77777777" w:rsidR="00AB3BA9" w:rsidRPr="00686FC1" w:rsidRDefault="003767A6" w:rsidP="00F92AD9">
      <w:pPr>
        <w:pStyle w:val="Level3Text"/>
        <w:numPr>
          <w:ilvl w:val="0"/>
          <w:numId w:val="50"/>
        </w:numPr>
      </w:pPr>
      <w:r>
        <w:t>All of the releases should follow proper testing with various test cases to verify that new features function normally.</w:t>
      </w:r>
    </w:p>
    <w:p w14:paraId="0AACCB94" w14:textId="77777777" w:rsidR="004F0DF2" w:rsidRDefault="004F0DF2" w:rsidP="004F0DF2">
      <w:pPr>
        <w:pStyle w:val="Heading2"/>
        <w:rPr>
          <w:rFonts w:ascii="Arial" w:hAnsi="Arial" w:cs="Arial"/>
        </w:rPr>
      </w:pPr>
      <w:bookmarkStart w:id="125" w:name="_Toc386904560"/>
      <w:bookmarkStart w:id="126" w:name="_Toc437056842"/>
      <w:r w:rsidRPr="000A0B4A">
        <w:rPr>
          <w:rFonts w:ascii="Arial" w:hAnsi="Arial" w:cs="Arial"/>
        </w:rPr>
        <w:t>Cultural and Political Requirements</w:t>
      </w:r>
      <w:bookmarkEnd w:id="125"/>
      <w:bookmarkEnd w:id="126"/>
    </w:p>
    <w:p w14:paraId="220AA20B" w14:textId="77777777" w:rsidR="003B0322" w:rsidRDefault="003B0322" w:rsidP="003B0322">
      <w:pPr>
        <w:pStyle w:val="Heading3"/>
        <w:rPr>
          <w:rFonts w:ascii="Arial" w:hAnsi="Arial" w:cs="Arial"/>
        </w:rPr>
      </w:pPr>
      <w:bookmarkStart w:id="127" w:name="_Toc386904561"/>
      <w:bookmarkStart w:id="128" w:name="_Toc437056843"/>
      <w:r w:rsidRPr="00EB7AB1">
        <w:rPr>
          <w:rFonts w:ascii="Arial" w:hAnsi="Arial" w:cs="Arial"/>
        </w:rPr>
        <w:t>Cultural Requirements</w:t>
      </w:r>
      <w:bookmarkEnd w:id="127"/>
      <w:bookmarkEnd w:id="128"/>
    </w:p>
    <w:p w14:paraId="0CF73918" w14:textId="77777777" w:rsidR="00303171" w:rsidRDefault="00303171" w:rsidP="00F92AD9">
      <w:pPr>
        <w:pStyle w:val="Level3Text"/>
        <w:numPr>
          <w:ilvl w:val="0"/>
          <w:numId w:val="46"/>
        </w:numPr>
      </w:pPr>
      <w:r>
        <w:t>The Rise of Civilization should not purposefully intend to offend individuals of any particular culture</w:t>
      </w:r>
    </w:p>
    <w:p w14:paraId="035610EF" w14:textId="77777777" w:rsidR="00303171" w:rsidRDefault="00303171" w:rsidP="00F92AD9">
      <w:pPr>
        <w:pStyle w:val="Level3Text"/>
        <w:numPr>
          <w:ilvl w:val="0"/>
          <w:numId w:val="46"/>
        </w:numPr>
      </w:pPr>
      <w:r>
        <w:t>The only language used throughout the game should be English, so not to be biased towards any particular culture</w:t>
      </w:r>
    </w:p>
    <w:p w14:paraId="17D451AE" w14:textId="77777777" w:rsidR="00BB6E84" w:rsidRPr="006219C4" w:rsidRDefault="00BB6E84" w:rsidP="00BB6E84">
      <w:pPr>
        <w:pStyle w:val="Heading3"/>
        <w:rPr>
          <w:rFonts w:ascii="Arial" w:hAnsi="Arial" w:cs="Arial"/>
        </w:rPr>
      </w:pPr>
      <w:bookmarkStart w:id="129" w:name="_Toc386904562"/>
      <w:bookmarkStart w:id="130" w:name="_Toc437056844"/>
      <w:r w:rsidRPr="006219C4">
        <w:rPr>
          <w:rFonts w:ascii="Arial" w:hAnsi="Arial" w:cs="Arial"/>
        </w:rPr>
        <w:t>Political Requirements</w:t>
      </w:r>
      <w:bookmarkEnd w:id="129"/>
      <w:bookmarkEnd w:id="130"/>
    </w:p>
    <w:p w14:paraId="474E442C" w14:textId="77777777" w:rsidR="00F67F37" w:rsidRDefault="00F67F37" w:rsidP="00F92AD9">
      <w:pPr>
        <w:pStyle w:val="Level3Text"/>
        <w:numPr>
          <w:ilvl w:val="0"/>
          <w:numId w:val="47"/>
        </w:numPr>
      </w:pPr>
      <w:r>
        <w:t>The game should adhere by all laws laid out by the Constitution of the</w:t>
      </w:r>
      <w:r w:rsidR="00B20A0C">
        <w:t xml:space="preserve"> </w:t>
      </w:r>
      <w:r>
        <w:t>United States</w:t>
      </w:r>
      <w:r w:rsidR="00B20A0C">
        <w:t>.</w:t>
      </w:r>
    </w:p>
    <w:p w14:paraId="209A1C29" w14:textId="77777777" w:rsidR="00F67F37" w:rsidRDefault="00B20A0C" w:rsidP="00F92AD9">
      <w:pPr>
        <w:pStyle w:val="Level3Text"/>
        <w:numPr>
          <w:ilvl w:val="0"/>
          <w:numId w:val="47"/>
        </w:numPr>
      </w:pPr>
      <w:r>
        <w:t xml:space="preserve"> T</w:t>
      </w:r>
      <w:r w:rsidR="00F67F37">
        <w:t>he product should be made available to download on a public website that should be made available through only Mozilla Firefox, Internet Explorer, Safari and Google Chrome web browsers.</w:t>
      </w:r>
    </w:p>
    <w:p w14:paraId="53371202" w14:textId="77777777" w:rsidR="00E7467B" w:rsidRDefault="00F67F37" w:rsidP="00F92AD9">
      <w:pPr>
        <w:pStyle w:val="Level3Text"/>
        <w:numPr>
          <w:ilvl w:val="0"/>
          <w:numId w:val="47"/>
        </w:numPr>
      </w:pPr>
      <w:r>
        <w:t xml:space="preserve">Only individuals over the age of ten should be allowed to play the </w:t>
      </w:r>
      <w:r w:rsidR="007C2353">
        <w:t>G</w:t>
      </w:r>
      <w:r>
        <w:t>ame</w:t>
      </w:r>
    </w:p>
    <w:p w14:paraId="02BAAAA6" w14:textId="77777777" w:rsidR="007C2353" w:rsidRPr="002F1738" w:rsidRDefault="007C2353" w:rsidP="007C2353">
      <w:pPr>
        <w:pStyle w:val="Heading2"/>
        <w:rPr>
          <w:rFonts w:ascii="Arial" w:hAnsi="Arial" w:cs="Arial"/>
        </w:rPr>
      </w:pPr>
      <w:bookmarkStart w:id="131" w:name="_Toc386904563"/>
      <w:bookmarkStart w:id="132" w:name="_Toc437056845"/>
      <w:r w:rsidRPr="002F1738">
        <w:rPr>
          <w:rFonts w:ascii="Arial" w:hAnsi="Arial" w:cs="Arial"/>
        </w:rPr>
        <w:lastRenderedPageBreak/>
        <w:t>Legal Requirements</w:t>
      </w:r>
      <w:bookmarkEnd w:id="131"/>
      <w:bookmarkEnd w:id="132"/>
    </w:p>
    <w:p w14:paraId="4E316690" w14:textId="77777777" w:rsidR="007C2353" w:rsidRDefault="007C2353" w:rsidP="007C2353">
      <w:pPr>
        <w:pStyle w:val="Heading3"/>
        <w:rPr>
          <w:rFonts w:ascii="Arial" w:hAnsi="Arial" w:cs="Arial"/>
        </w:rPr>
      </w:pPr>
      <w:bookmarkStart w:id="133" w:name="_Toc386904564"/>
      <w:bookmarkStart w:id="134" w:name="_Toc437056846"/>
      <w:r w:rsidRPr="002F1738">
        <w:rPr>
          <w:rFonts w:ascii="Arial" w:hAnsi="Arial" w:cs="Arial"/>
        </w:rPr>
        <w:t>Compliance Requirements</w:t>
      </w:r>
      <w:bookmarkEnd w:id="133"/>
      <w:bookmarkEnd w:id="134"/>
    </w:p>
    <w:p w14:paraId="58388E5C" w14:textId="77777777" w:rsidR="00924904" w:rsidRDefault="00924904" w:rsidP="00F92AD9">
      <w:pPr>
        <w:pStyle w:val="Level3Text"/>
        <w:numPr>
          <w:ilvl w:val="0"/>
          <w:numId w:val="48"/>
        </w:numPr>
      </w:pPr>
      <w:r>
        <w:t>The product should not distribute user information to third-</w:t>
      </w:r>
      <w:r w:rsidR="002E4D1F">
        <w:t>party source</w:t>
      </w:r>
      <w:r w:rsidR="002269F7">
        <w:t>s</w:t>
      </w:r>
      <w:r>
        <w:t xml:space="preserve"> without the consent of the user, thereby complying with the Data Protection Act.</w:t>
      </w:r>
    </w:p>
    <w:p w14:paraId="0CBA4D6C" w14:textId="77777777" w:rsidR="00924904" w:rsidRDefault="00924904" w:rsidP="00F92AD9">
      <w:pPr>
        <w:pStyle w:val="Level3Text"/>
        <w:numPr>
          <w:ilvl w:val="0"/>
          <w:numId w:val="48"/>
        </w:numPr>
      </w:pPr>
      <w:r>
        <w:t>The game should avoid all copyright infringements.</w:t>
      </w:r>
    </w:p>
    <w:p w14:paraId="6238CE39" w14:textId="77777777" w:rsidR="00924904" w:rsidRDefault="00924904" w:rsidP="00F92AD9">
      <w:pPr>
        <w:pStyle w:val="Level3Text"/>
        <w:numPr>
          <w:ilvl w:val="0"/>
          <w:numId w:val="48"/>
        </w:numPr>
      </w:pPr>
      <w:r>
        <w:t xml:space="preserve"> The game is available free online and should not be redistributed by independent individuals or companies seeking personal gains.</w:t>
      </w:r>
    </w:p>
    <w:p w14:paraId="384C3E12" w14:textId="77777777" w:rsidR="00B30DB8" w:rsidRDefault="00924904" w:rsidP="00F92AD9">
      <w:pPr>
        <w:pStyle w:val="Level3Text"/>
        <w:numPr>
          <w:ilvl w:val="0"/>
          <w:numId w:val="48"/>
        </w:numPr>
      </w:pPr>
      <w:r>
        <w:t xml:space="preserve">The product should comply with stock market industry’s rules and </w:t>
      </w:r>
      <w:r w:rsidR="0071169D">
        <w:t>r</w:t>
      </w:r>
      <w:r>
        <w:t>egulations</w:t>
      </w:r>
    </w:p>
    <w:p w14:paraId="5FF5F874" w14:textId="77777777" w:rsidR="00A36367" w:rsidRDefault="00A36367" w:rsidP="00A36367">
      <w:pPr>
        <w:pStyle w:val="Heading3"/>
        <w:rPr>
          <w:rFonts w:ascii="Arial" w:hAnsi="Arial" w:cs="Arial"/>
        </w:rPr>
      </w:pPr>
      <w:bookmarkStart w:id="135" w:name="_Toc386904565"/>
      <w:bookmarkStart w:id="136" w:name="_Toc437056847"/>
      <w:r w:rsidRPr="00AC0B33">
        <w:rPr>
          <w:rFonts w:ascii="Arial" w:hAnsi="Arial" w:cs="Arial"/>
        </w:rPr>
        <w:t>Standards Requirements</w:t>
      </w:r>
      <w:bookmarkEnd w:id="135"/>
      <w:bookmarkEnd w:id="136"/>
    </w:p>
    <w:p w14:paraId="7A4951A7" w14:textId="77777777" w:rsidR="00D074C4" w:rsidRPr="00D074C4" w:rsidRDefault="00F72228" w:rsidP="00F92AD9">
      <w:pPr>
        <w:pStyle w:val="Level3Text"/>
        <w:numPr>
          <w:ilvl w:val="0"/>
          <w:numId w:val="49"/>
        </w:numPr>
      </w:pPr>
      <w:r>
        <w:t>The product should be developed following the agile development</w:t>
      </w:r>
      <w:r w:rsidR="00F12740">
        <w:t xml:space="preserve"> </w:t>
      </w:r>
      <w:r>
        <w:t>process.</w:t>
      </w:r>
    </w:p>
    <w:p w14:paraId="69CE79DD" w14:textId="77777777" w:rsidR="002E3EAF" w:rsidRPr="00B30DB8" w:rsidRDefault="002E3EAF" w:rsidP="002E3EAF">
      <w:pPr>
        <w:pStyle w:val="Level3Text"/>
        <w:ind w:left="1800"/>
      </w:pPr>
    </w:p>
    <w:p w14:paraId="3125F96A" w14:textId="77777777" w:rsidR="007C2353" w:rsidRPr="00303171" w:rsidRDefault="007C2353" w:rsidP="007C2353">
      <w:pPr>
        <w:pStyle w:val="Level3Text"/>
        <w:ind w:left="1800"/>
      </w:pPr>
    </w:p>
    <w:p w14:paraId="18DE2117" w14:textId="77777777" w:rsidR="003B0322" w:rsidRPr="003B0322" w:rsidRDefault="003B0322" w:rsidP="003B0322">
      <w:pPr>
        <w:pStyle w:val="Level2Text"/>
      </w:pPr>
    </w:p>
    <w:p w14:paraId="1CA83112" w14:textId="77777777" w:rsidR="00EF7E79" w:rsidRPr="000D739D" w:rsidRDefault="00EF7E79" w:rsidP="00EF7E79">
      <w:pPr>
        <w:pStyle w:val="Level3Text"/>
        <w:ind w:left="1800"/>
      </w:pPr>
    </w:p>
    <w:p w14:paraId="7B6F3E7A" w14:textId="77777777" w:rsidR="00EB1E07" w:rsidRPr="0022725D" w:rsidRDefault="00EB1E07" w:rsidP="00EB1E07">
      <w:pPr>
        <w:pStyle w:val="Level3Text"/>
        <w:ind w:left="1800"/>
      </w:pPr>
    </w:p>
    <w:p w14:paraId="75BCBE56" w14:textId="77777777" w:rsidR="004A012D" w:rsidRPr="0073746A" w:rsidRDefault="004A012D" w:rsidP="004A012D">
      <w:pPr>
        <w:pStyle w:val="Level3Text"/>
        <w:ind w:left="1800"/>
      </w:pPr>
    </w:p>
    <w:p w14:paraId="64DED85C" w14:textId="77777777" w:rsidR="00DC19A6" w:rsidRPr="00D07F9B" w:rsidRDefault="00DC19A6" w:rsidP="00DC19A6">
      <w:pPr>
        <w:pStyle w:val="Level3Text"/>
        <w:ind w:left="1800"/>
      </w:pPr>
    </w:p>
    <w:p w14:paraId="541F29A5" w14:textId="77777777" w:rsidR="004537E2" w:rsidRPr="00401E24" w:rsidRDefault="004537E2" w:rsidP="004537E2">
      <w:pPr>
        <w:pStyle w:val="Level3Text"/>
        <w:ind w:left="1800"/>
      </w:pPr>
    </w:p>
    <w:p w14:paraId="4A8D922E" w14:textId="77777777" w:rsidR="007C29C3" w:rsidRDefault="007C29C3" w:rsidP="007C29C3">
      <w:pPr>
        <w:pStyle w:val="Level3Text"/>
        <w:ind w:left="1800"/>
      </w:pPr>
    </w:p>
    <w:p w14:paraId="342DD67D" w14:textId="77777777" w:rsidR="001874D4" w:rsidRPr="008E4023" w:rsidRDefault="001874D4" w:rsidP="007C29C3">
      <w:pPr>
        <w:pStyle w:val="Level3Text"/>
        <w:ind w:left="1800"/>
      </w:pPr>
    </w:p>
    <w:p w14:paraId="5D8A42D7" w14:textId="77777777" w:rsidR="00F40745" w:rsidRDefault="00F40745" w:rsidP="00F40745">
      <w:pPr>
        <w:pStyle w:val="Level3Text"/>
        <w:ind w:left="1800"/>
      </w:pPr>
    </w:p>
    <w:p w14:paraId="1C330C3F" w14:textId="77777777" w:rsidR="00F43674" w:rsidRDefault="00F43674" w:rsidP="00F40745">
      <w:pPr>
        <w:pStyle w:val="Level3Text"/>
        <w:ind w:left="1800"/>
      </w:pPr>
    </w:p>
    <w:p w14:paraId="6D699411" w14:textId="77777777" w:rsidR="00F43674" w:rsidRDefault="00F43674" w:rsidP="00F40745">
      <w:pPr>
        <w:pStyle w:val="Level3Text"/>
        <w:ind w:left="1800"/>
      </w:pPr>
    </w:p>
    <w:p w14:paraId="06623F73" w14:textId="77777777" w:rsidR="00412EFA" w:rsidRDefault="00412EFA" w:rsidP="00F40745">
      <w:pPr>
        <w:pStyle w:val="Level3Text"/>
        <w:ind w:left="1800"/>
      </w:pPr>
    </w:p>
    <w:p w14:paraId="0228C837" w14:textId="77777777" w:rsidR="00412EFA" w:rsidRDefault="00412EFA" w:rsidP="00F40745">
      <w:pPr>
        <w:pStyle w:val="Level3Text"/>
        <w:ind w:left="1800"/>
      </w:pPr>
    </w:p>
    <w:p w14:paraId="7195AA9D" w14:textId="77777777" w:rsidR="00412EFA" w:rsidRDefault="00412EFA" w:rsidP="00F40745">
      <w:pPr>
        <w:pStyle w:val="Level3Text"/>
        <w:ind w:left="1800"/>
      </w:pPr>
    </w:p>
    <w:p w14:paraId="15BF3191" w14:textId="77777777" w:rsidR="00412EFA" w:rsidRPr="005B4356" w:rsidRDefault="00412EFA" w:rsidP="00412EFA">
      <w:pPr>
        <w:pStyle w:val="Heading1"/>
        <w:numPr>
          <w:ilvl w:val="0"/>
          <w:numId w:val="0"/>
        </w:numPr>
        <w:rPr>
          <w:rFonts w:ascii="Arial" w:hAnsi="Arial" w:cs="Arial"/>
        </w:rPr>
      </w:pPr>
      <w:bookmarkStart w:id="137" w:name="_Toc437056848"/>
      <w:r>
        <w:rPr>
          <w:rFonts w:ascii="Arial" w:hAnsi="Arial" w:cs="Arial"/>
        </w:rPr>
        <w:lastRenderedPageBreak/>
        <w:t>IV Design</w:t>
      </w:r>
      <w:bookmarkEnd w:id="137"/>
    </w:p>
    <w:p w14:paraId="62DD3AB3" w14:textId="77777777" w:rsidR="00D26925" w:rsidRDefault="00D26925" w:rsidP="00D26925">
      <w:pPr>
        <w:pStyle w:val="Heading2"/>
        <w:jc w:val="left"/>
        <w:rPr>
          <w:rFonts w:ascii="Arial" w:hAnsi="Arial" w:cs="Arial"/>
        </w:rPr>
      </w:pPr>
      <w:bookmarkStart w:id="138" w:name="_Toc437056849"/>
      <w:r w:rsidRPr="00D26925">
        <w:rPr>
          <w:rFonts w:ascii="Arial" w:hAnsi="Arial" w:cs="Arial"/>
        </w:rPr>
        <w:t>System Design</w:t>
      </w:r>
      <w:bookmarkEnd w:id="138"/>
    </w:p>
    <w:p w14:paraId="5C21D99D" w14:textId="77777777" w:rsidR="00902FB0" w:rsidRDefault="0094527F" w:rsidP="00902FB0">
      <w:pPr>
        <w:pStyle w:val="Heading2"/>
        <w:jc w:val="left"/>
        <w:rPr>
          <w:rFonts w:ascii="Arial" w:hAnsi="Arial" w:cs="Arial"/>
        </w:rPr>
      </w:pPr>
      <w:bookmarkStart w:id="139" w:name="_Toc437056850"/>
      <w:r>
        <w:rPr>
          <w:rFonts w:ascii="Arial" w:hAnsi="Arial" w:cs="Arial"/>
        </w:rPr>
        <w:t>Current Software Architecture</w:t>
      </w:r>
      <w:bookmarkEnd w:id="139"/>
    </w:p>
    <w:p w14:paraId="19A64E27" w14:textId="77777777" w:rsidR="00F54124" w:rsidRDefault="00F54124" w:rsidP="00F54124">
      <w:pPr>
        <w:pStyle w:val="Level2Subheading"/>
        <w:rPr>
          <w:u w:val="none"/>
        </w:rPr>
      </w:pPr>
      <w:r>
        <w:rPr>
          <w:u w:val="none"/>
        </w:rPr>
        <w:t>There is no current software architecture. However, below is the proposed software architecture.</w:t>
      </w:r>
    </w:p>
    <w:p w14:paraId="1C10FA26" w14:textId="77777777" w:rsidR="0067010C" w:rsidRDefault="003F2A64" w:rsidP="0067010C">
      <w:pPr>
        <w:pStyle w:val="Heading2"/>
        <w:jc w:val="left"/>
        <w:rPr>
          <w:rFonts w:ascii="Arial" w:hAnsi="Arial" w:cs="Arial"/>
        </w:rPr>
      </w:pPr>
      <w:bookmarkStart w:id="140" w:name="_Toc437056851"/>
      <w:r>
        <w:rPr>
          <w:rFonts w:ascii="Arial" w:hAnsi="Arial" w:cs="Arial"/>
        </w:rPr>
        <w:t>Proposed</w:t>
      </w:r>
      <w:r w:rsidR="0067010C">
        <w:rPr>
          <w:rFonts w:ascii="Arial" w:hAnsi="Arial" w:cs="Arial"/>
        </w:rPr>
        <w:t xml:space="preserve"> Software Architecture</w:t>
      </w:r>
      <w:bookmarkEnd w:id="140"/>
    </w:p>
    <w:p w14:paraId="52593E53" w14:textId="77777777" w:rsidR="00EA4A91" w:rsidRPr="00783362" w:rsidRDefault="007C4E5F" w:rsidP="000E15A1">
      <w:pPr>
        <w:pStyle w:val="Heading3"/>
        <w:rPr>
          <w:rFonts w:ascii="Arial" w:hAnsi="Arial" w:cs="Arial"/>
        </w:rPr>
      </w:pPr>
      <w:bookmarkStart w:id="141" w:name="_Toc437056852"/>
      <w:r w:rsidRPr="00783362">
        <w:rPr>
          <w:rFonts w:ascii="Arial" w:hAnsi="Arial" w:cs="Arial"/>
        </w:rPr>
        <w:t>Overview</w:t>
      </w:r>
      <w:bookmarkEnd w:id="141"/>
    </w:p>
    <w:p w14:paraId="44B8CAAC" w14:textId="77777777" w:rsidR="00FC27AA" w:rsidRDefault="00F90A81" w:rsidP="00EA4A91">
      <w:pPr>
        <w:pStyle w:val="Level3Text"/>
      </w:pPr>
      <w:r>
        <w:t>The Rise of Civilizations follows the Mod</w:t>
      </w:r>
      <w:r w:rsidR="00FC27AA">
        <w:t>el-View-Controller (MVC) architecture which can be explained as follows:</w:t>
      </w:r>
      <w:r>
        <w:t xml:space="preserve"> </w:t>
      </w:r>
    </w:p>
    <w:p w14:paraId="0043FE22" w14:textId="77777777" w:rsidR="00025B8B" w:rsidRDefault="00F90A81" w:rsidP="00025B8B">
      <w:pPr>
        <w:pStyle w:val="Level3Text"/>
        <w:numPr>
          <w:ilvl w:val="0"/>
          <w:numId w:val="49"/>
        </w:numPr>
      </w:pPr>
      <w:r w:rsidRPr="00F5770A">
        <w:rPr>
          <w:b/>
        </w:rPr>
        <w:t>Model</w:t>
      </w:r>
      <w:r w:rsidRPr="00F90A81">
        <w:t xml:space="preserve"> is where the application’s data objects are stored. The model doesn’t know anythi</w:t>
      </w:r>
      <w:r w:rsidR="00FC27AA">
        <w:t>ng about views and controllers. In the game, the model layer will encapsulate the logic for gameplay</w:t>
      </w:r>
      <w:r w:rsidR="00025B8B">
        <w:t>.</w:t>
      </w:r>
      <w:r w:rsidR="008E6E04">
        <w:t xml:space="preserve"> The model layer will be responsible for performing all the computations such as </w:t>
      </w:r>
      <w:r w:rsidR="00F5770A">
        <w:t>determining</w:t>
      </w:r>
      <w:r w:rsidR="008E6E04">
        <w:t xml:space="preserve"> the outcome of an attack, </w:t>
      </w:r>
      <w:r w:rsidR="00F5770A">
        <w:t>adding/subtracting</w:t>
      </w:r>
      <w:r w:rsidR="008E6E04">
        <w:t xml:space="preserve"> user’s resource</w:t>
      </w:r>
      <w:r w:rsidR="00F5770A">
        <w:t xml:space="preserve">s. The Model layer will also have the logic to interact with the database. </w:t>
      </w:r>
      <w:r w:rsidR="008E6E04">
        <w:t xml:space="preserve"> </w:t>
      </w:r>
    </w:p>
    <w:p w14:paraId="4B790311" w14:textId="77777777" w:rsidR="00F5770A" w:rsidRPr="00F5770A" w:rsidRDefault="00FC27AA" w:rsidP="00025B8B">
      <w:pPr>
        <w:pStyle w:val="Level3Text"/>
        <w:numPr>
          <w:ilvl w:val="0"/>
          <w:numId w:val="49"/>
        </w:numPr>
      </w:pPr>
      <w:r w:rsidRPr="00F5770A">
        <w:rPr>
          <w:b/>
          <w:color w:val="000000" w:themeColor="text1"/>
        </w:rPr>
        <w:t>View</w:t>
      </w:r>
      <w:r w:rsidRPr="00025B8B">
        <w:rPr>
          <w:color w:val="000000" w:themeColor="text1"/>
        </w:rPr>
        <w:t xml:space="preserve"> is what's presented to the users and how users interact with the app.</w:t>
      </w:r>
      <w:r w:rsidR="00025B8B">
        <w:rPr>
          <w:color w:val="000000" w:themeColor="text1"/>
        </w:rPr>
        <w:t xml:space="preserve"> In the game, view layer will be responsible for building the user interface. Everything that will be visible on screen will be part of the view layer.</w:t>
      </w:r>
      <w:r w:rsidR="008E6E04">
        <w:rPr>
          <w:color w:val="000000" w:themeColor="text1"/>
        </w:rPr>
        <w:t xml:space="preserve"> The view layer will also take care of the interaction of the user with UI such as entering his/her username, controlling the movement of villagers/scout cavalry/ army/ resources in order to perform activities such as building units attacking opponents</w:t>
      </w:r>
      <w:r w:rsidR="00F5770A">
        <w:rPr>
          <w:color w:val="000000" w:themeColor="text1"/>
        </w:rPr>
        <w:t>.</w:t>
      </w:r>
    </w:p>
    <w:p w14:paraId="7C777D2A" w14:textId="77777777" w:rsidR="00783362" w:rsidRDefault="00F5770A" w:rsidP="00025B8B">
      <w:pPr>
        <w:pStyle w:val="Level3Text"/>
        <w:numPr>
          <w:ilvl w:val="0"/>
          <w:numId w:val="49"/>
        </w:numPr>
        <w:rPr>
          <w:rStyle w:val="apple-converted-space"/>
        </w:rPr>
      </w:pPr>
      <w:r w:rsidRPr="00F5770A">
        <w:rPr>
          <w:b/>
        </w:rPr>
        <w:t>Controller</w:t>
      </w:r>
      <w:r>
        <w:t xml:space="preserve"> </w:t>
      </w:r>
      <w:r w:rsidRPr="00F5770A">
        <w:t>is the decision maker and the glue between the model and view. The controller updates the view when the model changes. It also adds event listeners to the view and updates the model when the user manipulates the view.</w:t>
      </w:r>
      <w:r w:rsidR="00FC27AA" w:rsidRPr="00F5770A">
        <w:rPr>
          <w:rStyle w:val="apple-converted-space"/>
        </w:rPr>
        <w:t> </w:t>
      </w:r>
      <w:r w:rsidR="006F442E">
        <w:rPr>
          <w:rStyle w:val="apple-converted-space"/>
        </w:rPr>
        <w:t>The controller will be responsible for delegating the calls between the model and the controller. The controller will load the necessary view based on the computations performed by the model.</w:t>
      </w:r>
      <w:r w:rsidR="006E1532">
        <w:rPr>
          <w:rStyle w:val="apple-converted-space"/>
        </w:rPr>
        <w:t xml:space="preserve"> The controller will be responsible for calling the necessary model classed based on the conditions in the game such as calling the database classes in case of storage/retrieval of user information or the calling of the appropriate model classes in order to update the user resources in case the user acquires/loses any.</w:t>
      </w:r>
    </w:p>
    <w:p w14:paraId="0F09A241" w14:textId="77777777" w:rsidR="00FD110F" w:rsidRDefault="00FD110F" w:rsidP="00FD110F">
      <w:pPr>
        <w:pStyle w:val="Level3Text"/>
      </w:pPr>
    </w:p>
    <w:p w14:paraId="7FA263F6" w14:textId="77777777" w:rsidR="00FD110F" w:rsidRDefault="00FD110F" w:rsidP="00FD110F">
      <w:pPr>
        <w:pStyle w:val="Level3Text"/>
      </w:pPr>
    </w:p>
    <w:p w14:paraId="13E1D818" w14:textId="77777777" w:rsidR="00FD110F" w:rsidRDefault="00FD110F" w:rsidP="00FD110F">
      <w:pPr>
        <w:pStyle w:val="Level3Text"/>
      </w:pPr>
    </w:p>
    <w:p w14:paraId="5A2BD0C8" w14:textId="77777777" w:rsidR="00FD110F" w:rsidRDefault="00FD110F" w:rsidP="00FD110F">
      <w:pPr>
        <w:pStyle w:val="Level3Text"/>
      </w:pPr>
    </w:p>
    <w:p w14:paraId="5DF56E1C" w14:textId="77777777" w:rsidR="00FD110F" w:rsidRDefault="00FD110F" w:rsidP="00FD110F">
      <w:pPr>
        <w:pStyle w:val="Level3Text"/>
      </w:pPr>
      <w:r>
        <w:rPr>
          <w:noProof/>
        </w:rPr>
        <w:lastRenderedPageBreak/>
        <w:drawing>
          <wp:inline distT="0" distB="0" distL="0" distR="0" wp14:anchorId="6473F423" wp14:editId="4F69C3F9">
            <wp:extent cx="4438650" cy="2886075"/>
            <wp:effectExtent l="0" t="0" r="0" b="9525"/>
            <wp:docPr id="4" name="Picture 4" descr="C:\Users\Akhil\Desktop\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hil\Desktop\mv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38650" cy="2886075"/>
                    </a:xfrm>
                    <a:prstGeom prst="rect">
                      <a:avLst/>
                    </a:prstGeom>
                    <a:noFill/>
                    <a:ln>
                      <a:noFill/>
                    </a:ln>
                  </pic:spPr>
                </pic:pic>
              </a:graphicData>
            </a:graphic>
          </wp:inline>
        </w:drawing>
      </w:r>
    </w:p>
    <w:p w14:paraId="2B8DFFC4" w14:textId="77777777" w:rsidR="00FD110F" w:rsidRDefault="00DF67F5" w:rsidP="00FD110F">
      <w:pPr>
        <w:pStyle w:val="Level3Text"/>
        <w:rPr>
          <w:b/>
          <w:i/>
        </w:rPr>
      </w:pPr>
      <w:r>
        <w:rPr>
          <w:b/>
          <w:i/>
        </w:rPr>
        <w:t>Figure</w:t>
      </w:r>
      <w:r w:rsidR="002A39E2">
        <w:rPr>
          <w:b/>
          <w:i/>
        </w:rPr>
        <w:t xml:space="preserve"> 8.0</w:t>
      </w:r>
      <w:r>
        <w:rPr>
          <w:b/>
          <w:i/>
        </w:rPr>
        <w:t xml:space="preserve">: </w:t>
      </w:r>
      <w:r w:rsidR="00EF337A">
        <w:rPr>
          <w:b/>
          <w:i/>
        </w:rPr>
        <w:t>Figure depicting the software architecture implemented as Model-View-Controller architecture.</w:t>
      </w:r>
    </w:p>
    <w:p w14:paraId="0199C2A5" w14:textId="77777777" w:rsidR="00CD498D" w:rsidRPr="00DF67F5" w:rsidRDefault="00CD498D" w:rsidP="00FD110F">
      <w:pPr>
        <w:pStyle w:val="Level3Text"/>
        <w:rPr>
          <w:b/>
          <w:i/>
        </w:rPr>
      </w:pPr>
    </w:p>
    <w:p w14:paraId="02CCEF83" w14:textId="77777777" w:rsidR="00FD110F" w:rsidRDefault="00FD110F" w:rsidP="00FD110F">
      <w:pPr>
        <w:pStyle w:val="Heading3"/>
        <w:rPr>
          <w:rFonts w:ascii="Arial" w:hAnsi="Arial" w:cs="Arial"/>
        </w:rPr>
      </w:pPr>
      <w:bookmarkStart w:id="142" w:name="_Toc437056853"/>
      <w:r>
        <w:rPr>
          <w:rFonts w:ascii="Arial" w:hAnsi="Arial" w:cs="Arial"/>
        </w:rPr>
        <w:t>Class Diagram</w:t>
      </w:r>
      <w:r w:rsidR="001C6A8F">
        <w:rPr>
          <w:rFonts w:ascii="Arial" w:hAnsi="Arial" w:cs="Arial"/>
        </w:rPr>
        <w:t>s</w:t>
      </w:r>
      <w:bookmarkEnd w:id="142"/>
    </w:p>
    <w:p w14:paraId="0B0D3795" w14:textId="77777777" w:rsidR="00D6296B" w:rsidRDefault="00D6296B" w:rsidP="00D6296B">
      <w:pPr>
        <w:pStyle w:val="Level3Text"/>
      </w:pPr>
      <w:r>
        <w:t>The class diagram below shows the preliminary relationships between the different classes. An object model is shown later with more detail, which includes data fields, data methods and properties of each class.</w:t>
      </w:r>
    </w:p>
    <w:p w14:paraId="1519F694" w14:textId="77777777" w:rsidR="0060766E" w:rsidRDefault="0060766E" w:rsidP="00D6296B">
      <w:pPr>
        <w:pStyle w:val="Level3Text"/>
      </w:pPr>
    </w:p>
    <w:p w14:paraId="201553BF" w14:textId="77777777" w:rsidR="002B0F9F" w:rsidRDefault="0060766E" w:rsidP="00D6296B">
      <w:pPr>
        <w:pStyle w:val="Level3Text"/>
      </w:pPr>
      <w:r>
        <w:rPr>
          <w:noProof/>
        </w:rPr>
        <w:lastRenderedPageBreak/>
        <w:drawing>
          <wp:anchor distT="0" distB="0" distL="114300" distR="114300" simplePos="0" relativeHeight="251669504" behindDoc="0" locked="0" layoutInCell="1" allowOverlap="1" wp14:anchorId="278FF875" wp14:editId="593B618A">
            <wp:simplePos x="0" y="0"/>
            <wp:positionH relativeFrom="column">
              <wp:posOffset>-495300</wp:posOffset>
            </wp:positionH>
            <wp:positionV relativeFrom="paragraph">
              <wp:posOffset>-390525</wp:posOffset>
            </wp:positionV>
            <wp:extent cx="7058025" cy="7905750"/>
            <wp:effectExtent l="0" t="0" r="9525" b="0"/>
            <wp:wrapTopAndBottom/>
            <wp:docPr id="13" name="Picture 13" descr="C:\Users\Akhil\Desktop\Checkout_Validation\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khil\Desktop\Checkout_Validation\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58025" cy="7905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3A87CC" w14:textId="77777777" w:rsidR="005C0F38" w:rsidRPr="005C0F38" w:rsidRDefault="005D7F09" w:rsidP="005C0F38">
      <w:pPr>
        <w:pStyle w:val="Level3Text"/>
        <w:rPr>
          <w:b/>
          <w:i/>
        </w:rPr>
      </w:pPr>
      <w:r>
        <w:rPr>
          <w:b/>
          <w:i/>
        </w:rPr>
        <w:t>Figure</w:t>
      </w:r>
      <w:r w:rsidR="004B2F2A">
        <w:rPr>
          <w:b/>
          <w:i/>
        </w:rPr>
        <w:t xml:space="preserve"> 9.0: Class diagram for the game</w:t>
      </w:r>
    </w:p>
    <w:p w14:paraId="79788CE6" w14:textId="77777777" w:rsidR="002436CE" w:rsidRDefault="00112952" w:rsidP="002436CE">
      <w:pPr>
        <w:pStyle w:val="Heading3"/>
        <w:rPr>
          <w:rFonts w:ascii="Arial" w:hAnsi="Arial" w:cs="Arial"/>
        </w:rPr>
      </w:pPr>
      <w:bookmarkStart w:id="143" w:name="_Toc437056854"/>
      <w:r>
        <w:rPr>
          <w:rFonts w:ascii="Arial" w:hAnsi="Arial" w:cs="Arial"/>
        </w:rPr>
        <w:lastRenderedPageBreak/>
        <w:t>Dynamic Model</w:t>
      </w:r>
      <w:bookmarkEnd w:id="143"/>
    </w:p>
    <w:p w14:paraId="20C2540F" w14:textId="77777777" w:rsidR="009A6E72" w:rsidRDefault="00B725B6" w:rsidP="00B725B6">
      <w:pPr>
        <w:pStyle w:val="Level3Text"/>
      </w:pPr>
      <w:r>
        <w:t>The sequence diagrams for the uses cases are diagramed below. Each sequence diagram corresponds to a use case discussed earlier.</w:t>
      </w:r>
    </w:p>
    <w:p w14:paraId="5A1F8AB4" w14:textId="77777777" w:rsidR="001B73AF" w:rsidRDefault="001B73AF" w:rsidP="00B725B6">
      <w:pPr>
        <w:pStyle w:val="Level3Text"/>
      </w:pPr>
    </w:p>
    <w:p w14:paraId="071911A2" w14:textId="77777777" w:rsidR="009A6E72" w:rsidRDefault="0056168D" w:rsidP="00A91BDA">
      <w:pPr>
        <w:pStyle w:val="Level3Text"/>
        <w:jc w:val="center"/>
        <w:rPr>
          <w:b/>
          <w:i/>
        </w:rPr>
      </w:pPr>
      <w:r>
        <w:rPr>
          <w:b/>
          <w:i/>
        </w:rPr>
        <w:t>Figure 10.0: Sequence diagram to allow the user to start a new game</w:t>
      </w:r>
    </w:p>
    <w:p w14:paraId="67C61917" w14:textId="77777777" w:rsidR="009A6E72" w:rsidRPr="001B73AF" w:rsidRDefault="009A6E72" w:rsidP="001B73AF">
      <w:pPr>
        <w:pStyle w:val="Level3Text"/>
        <w:ind w:left="0"/>
        <w:rPr>
          <w:b/>
        </w:rPr>
      </w:pPr>
    </w:p>
    <w:p w14:paraId="35BD6BC3" w14:textId="77777777" w:rsidR="009A6E72" w:rsidRDefault="009A6E72" w:rsidP="00B725B6">
      <w:pPr>
        <w:pStyle w:val="Level3Text"/>
      </w:pPr>
    </w:p>
    <w:p w14:paraId="3EDBDA9A" w14:textId="77777777" w:rsidR="009A6E72" w:rsidRDefault="001B73AF" w:rsidP="00B725B6">
      <w:pPr>
        <w:pStyle w:val="Level3Text"/>
      </w:pPr>
      <w:r>
        <w:rPr>
          <w:noProof/>
        </w:rPr>
        <w:drawing>
          <wp:anchor distT="0" distB="0" distL="114300" distR="114300" simplePos="0" relativeHeight="251675648" behindDoc="0" locked="0" layoutInCell="1" allowOverlap="1" wp14:anchorId="5619DE72" wp14:editId="3977AA29">
            <wp:simplePos x="0" y="0"/>
            <wp:positionH relativeFrom="column">
              <wp:posOffset>-914400</wp:posOffset>
            </wp:positionH>
            <wp:positionV relativeFrom="paragraph">
              <wp:posOffset>43815</wp:posOffset>
            </wp:positionV>
            <wp:extent cx="7791450" cy="5895975"/>
            <wp:effectExtent l="0" t="0" r="0" b="9525"/>
            <wp:wrapTopAndBottom/>
            <wp:docPr id="26" name="Picture 26" descr="C:\Users\Akhil\Desktop\Sequence\New folder\peh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khil\Desktop\Sequence\New folder\pehl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91450" cy="589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5E19B8" w14:textId="77777777" w:rsidR="009A6E72" w:rsidRDefault="009A6E72" w:rsidP="00B725B6">
      <w:pPr>
        <w:pStyle w:val="Level3Text"/>
      </w:pPr>
    </w:p>
    <w:p w14:paraId="1C0D5E2B" w14:textId="77777777" w:rsidR="009A6E72" w:rsidRDefault="00BB66B8" w:rsidP="002E3E2A">
      <w:pPr>
        <w:pStyle w:val="Level3Text"/>
        <w:jc w:val="center"/>
        <w:rPr>
          <w:b/>
          <w:i/>
        </w:rPr>
      </w:pPr>
      <w:r>
        <w:rPr>
          <w:b/>
          <w:i/>
        </w:rPr>
        <w:t>Figure 11.0: Sequence Diagram to allow the user to resume a game</w:t>
      </w:r>
    </w:p>
    <w:p w14:paraId="47E2658C" w14:textId="77777777" w:rsidR="008E465C" w:rsidRPr="00BB66B8" w:rsidRDefault="00181CC8" w:rsidP="00B725B6">
      <w:pPr>
        <w:pStyle w:val="Level3Text"/>
        <w:rPr>
          <w:b/>
          <w:i/>
        </w:rPr>
      </w:pPr>
      <w:r>
        <w:rPr>
          <w:b/>
          <w:i/>
          <w:noProof/>
        </w:rPr>
        <w:drawing>
          <wp:anchor distT="0" distB="0" distL="114300" distR="114300" simplePos="0" relativeHeight="251676672" behindDoc="1" locked="0" layoutInCell="1" allowOverlap="1" wp14:anchorId="3EC7AC34" wp14:editId="0D262168">
            <wp:simplePos x="0" y="0"/>
            <wp:positionH relativeFrom="column">
              <wp:posOffset>-914400</wp:posOffset>
            </wp:positionH>
            <wp:positionV relativeFrom="paragraph">
              <wp:posOffset>567690</wp:posOffset>
            </wp:positionV>
            <wp:extent cx="7848600" cy="5648325"/>
            <wp:effectExtent l="0" t="0" r="0" b="9525"/>
            <wp:wrapThrough wrapText="bothSides">
              <wp:wrapPolygon edited="0">
                <wp:start x="0" y="0"/>
                <wp:lineTo x="0" y="21564"/>
                <wp:lineTo x="21548" y="21564"/>
                <wp:lineTo x="21548" y="0"/>
                <wp:lineTo x="0" y="0"/>
              </wp:wrapPolygon>
            </wp:wrapThrough>
            <wp:docPr id="27" name="Picture 27" descr="C:\Users\Akhil\Desktop\Sequence\New folder\Diagr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khil\Desktop\Sequence\New folder\Diagram-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48600" cy="5648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5E821A" w14:textId="77777777" w:rsidR="009A6E72" w:rsidRDefault="009A6E72" w:rsidP="00B725B6">
      <w:pPr>
        <w:pStyle w:val="Level3Text"/>
      </w:pPr>
    </w:p>
    <w:p w14:paraId="6BB1FBE8" w14:textId="77777777" w:rsidR="00A94FF1" w:rsidRDefault="00A94FF1" w:rsidP="00B725B6">
      <w:pPr>
        <w:pStyle w:val="Level3Text"/>
      </w:pPr>
    </w:p>
    <w:p w14:paraId="2619D2AB" w14:textId="77777777" w:rsidR="00A94FF1" w:rsidRDefault="00A94FF1" w:rsidP="00B725B6">
      <w:pPr>
        <w:pStyle w:val="Level3Text"/>
      </w:pPr>
    </w:p>
    <w:p w14:paraId="47B3A670" w14:textId="77777777" w:rsidR="00A94FF1" w:rsidRDefault="00A94FF1" w:rsidP="00B725B6">
      <w:pPr>
        <w:pStyle w:val="Level3Text"/>
      </w:pPr>
    </w:p>
    <w:p w14:paraId="5204F8FE" w14:textId="77777777" w:rsidR="00A94FF1" w:rsidRDefault="009A457E" w:rsidP="00B725B6">
      <w:pPr>
        <w:pStyle w:val="Level3Text"/>
        <w:rPr>
          <w:b/>
          <w:i/>
        </w:rPr>
      </w:pPr>
      <w:r>
        <w:rPr>
          <w:b/>
          <w:i/>
        </w:rPr>
        <w:lastRenderedPageBreak/>
        <w:t>Figure 1</w:t>
      </w:r>
      <w:r w:rsidR="0082655F">
        <w:rPr>
          <w:b/>
          <w:i/>
        </w:rPr>
        <w:t>2</w:t>
      </w:r>
      <w:r>
        <w:rPr>
          <w:b/>
          <w:i/>
        </w:rPr>
        <w:t>.0</w:t>
      </w:r>
      <w:r w:rsidR="00663E16">
        <w:rPr>
          <w:b/>
          <w:i/>
        </w:rPr>
        <w:t>: Figure to allow the user to build units</w:t>
      </w:r>
    </w:p>
    <w:p w14:paraId="23D10E1A" w14:textId="77777777" w:rsidR="005874D4" w:rsidRPr="009A457E" w:rsidRDefault="005874D4" w:rsidP="00B725B6">
      <w:pPr>
        <w:pStyle w:val="Level3Text"/>
        <w:rPr>
          <w:b/>
          <w:i/>
        </w:rPr>
      </w:pPr>
    </w:p>
    <w:p w14:paraId="2616CF84" w14:textId="77777777" w:rsidR="00A94FF1" w:rsidRDefault="00A94FF1" w:rsidP="00B725B6">
      <w:pPr>
        <w:pStyle w:val="Level3Text"/>
      </w:pPr>
    </w:p>
    <w:p w14:paraId="5423CD26" w14:textId="77777777" w:rsidR="00A94FF1" w:rsidRDefault="0066151D" w:rsidP="00B725B6">
      <w:pPr>
        <w:pStyle w:val="Level3Text"/>
      </w:pPr>
      <w:r>
        <w:rPr>
          <w:b/>
          <w:i/>
          <w:noProof/>
        </w:rPr>
        <w:drawing>
          <wp:anchor distT="0" distB="0" distL="114300" distR="114300" simplePos="0" relativeHeight="251677696" behindDoc="0" locked="0" layoutInCell="1" allowOverlap="1" wp14:anchorId="0ADC5672" wp14:editId="41ED07B7">
            <wp:simplePos x="0" y="0"/>
            <wp:positionH relativeFrom="column">
              <wp:posOffset>-762000</wp:posOffset>
            </wp:positionH>
            <wp:positionV relativeFrom="paragraph">
              <wp:posOffset>64770</wp:posOffset>
            </wp:positionV>
            <wp:extent cx="7524750" cy="5895975"/>
            <wp:effectExtent l="0" t="0" r="0" b="9525"/>
            <wp:wrapTopAndBottom/>
            <wp:docPr id="29" name="Picture 29" descr="C:\Users\Akhil\Desktop\Sequence\New folder\Hou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khil\Desktop\Sequence\New folder\Housi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24750" cy="589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20E9B" w14:textId="77777777" w:rsidR="00ED3888" w:rsidRDefault="00ED3888" w:rsidP="00B725B6">
      <w:pPr>
        <w:pStyle w:val="Level3Text"/>
      </w:pPr>
    </w:p>
    <w:p w14:paraId="24774E6A" w14:textId="77777777" w:rsidR="00ED3888" w:rsidRDefault="00ED3888" w:rsidP="00B725B6">
      <w:pPr>
        <w:pStyle w:val="Level3Text"/>
      </w:pPr>
    </w:p>
    <w:p w14:paraId="100806F6" w14:textId="77777777" w:rsidR="00ED3888" w:rsidRDefault="00ED3888" w:rsidP="00B725B6">
      <w:pPr>
        <w:pStyle w:val="Level3Text"/>
      </w:pPr>
    </w:p>
    <w:p w14:paraId="1EFFC5AA" w14:textId="77777777" w:rsidR="00ED3888" w:rsidRDefault="00CF47E4" w:rsidP="00B725B6">
      <w:pPr>
        <w:pStyle w:val="Level3Text"/>
        <w:rPr>
          <w:b/>
          <w:i/>
        </w:rPr>
      </w:pPr>
      <w:r>
        <w:rPr>
          <w:b/>
          <w:i/>
        </w:rPr>
        <w:lastRenderedPageBreak/>
        <w:t>Figure 13.0: Sequence Diagram to allow the user to engage in conquest with opponent</w:t>
      </w:r>
      <w:r w:rsidR="00404986">
        <w:rPr>
          <w:b/>
          <w:i/>
        </w:rPr>
        <w:t>.</w:t>
      </w:r>
    </w:p>
    <w:p w14:paraId="554ECA5F" w14:textId="77777777" w:rsidR="00A95FE5" w:rsidRDefault="00A95FE5" w:rsidP="00B725B6">
      <w:pPr>
        <w:pStyle w:val="Level3Text"/>
        <w:rPr>
          <w:b/>
          <w:i/>
        </w:rPr>
      </w:pPr>
    </w:p>
    <w:p w14:paraId="4AB68085" w14:textId="77777777" w:rsidR="00DD70CF" w:rsidRPr="00AD14D2" w:rsidRDefault="0004744F" w:rsidP="00AD14D2">
      <w:pPr>
        <w:pStyle w:val="Level3Text"/>
        <w:ind w:left="0"/>
        <w:rPr>
          <w:b/>
          <w:i/>
        </w:rPr>
      </w:pPr>
      <w:r>
        <w:rPr>
          <w:b/>
          <w:i/>
          <w:noProof/>
        </w:rPr>
        <w:drawing>
          <wp:anchor distT="0" distB="0" distL="114300" distR="114300" simplePos="0" relativeHeight="251678720" behindDoc="0" locked="0" layoutInCell="1" allowOverlap="1" wp14:anchorId="3D4DC914" wp14:editId="6C27D6AF">
            <wp:simplePos x="0" y="0"/>
            <wp:positionH relativeFrom="column">
              <wp:posOffset>-914400</wp:posOffset>
            </wp:positionH>
            <wp:positionV relativeFrom="paragraph">
              <wp:posOffset>-1905</wp:posOffset>
            </wp:positionV>
            <wp:extent cx="7810500" cy="6981825"/>
            <wp:effectExtent l="0" t="0" r="0" b="9525"/>
            <wp:wrapTopAndBottom/>
            <wp:docPr id="30" name="Picture 30" descr="C:\Users\Akhil\Desktop\Sequence\New folder\Conq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khil\Desktop\Sequence\New folder\Conqes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810500" cy="6981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6D3845" w14:textId="77777777" w:rsidR="009C2E25" w:rsidRDefault="00D93556" w:rsidP="009C2E25">
      <w:pPr>
        <w:pStyle w:val="Heading3"/>
        <w:rPr>
          <w:rFonts w:ascii="Arial" w:hAnsi="Arial" w:cs="Arial"/>
        </w:rPr>
      </w:pPr>
      <w:bookmarkStart w:id="144" w:name="_Toc437056855"/>
      <w:r>
        <w:rPr>
          <w:rFonts w:ascii="Arial" w:hAnsi="Arial" w:cs="Arial"/>
        </w:rPr>
        <w:lastRenderedPageBreak/>
        <w:t>Subsystem Decomposition</w:t>
      </w:r>
      <w:bookmarkEnd w:id="144"/>
    </w:p>
    <w:p w14:paraId="3714939F" w14:textId="77777777" w:rsidR="00BA76CA" w:rsidRPr="00B92453" w:rsidRDefault="00B25711" w:rsidP="009435E1">
      <w:pPr>
        <w:pStyle w:val="Level3Text"/>
      </w:pPr>
      <w:r>
        <w:t>The various subsystems of the game describe the features of the actual game play. This includes the features that are at the disposal of the users during the game. Each of the subsystem can be assigned to small group of programmers or an individual programmer. The game play subsystem is summarized with a component diagram below:</w:t>
      </w:r>
    </w:p>
    <w:p w14:paraId="2B700B76" w14:textId="77777777" w:rsidR="009C2E25" w:rsidRDefault="003F6E1F" w:rsidP="008457CA">
      <w:pPr>
        <w:pStyle w:val="Level3Text"/>
        <w:numPr>
          <w:ilvl w:val="0"/>
          <w:numId w:val="62"/>
        </w:numPr>
        <w:rPr>
          <w:b/>
          <w:i/>
        </w:rPr>
      </w:pPr>
      <w:r w:rsidRPr="003F6E1F">
        <w:rPr>
          <w:b/>
          <w:i/>
        </w:rPr>
        <w:t>Game Configuration component</w:t>
      </w:r>
    </w:p>
    <w:p w14:paraId="04747966" w14:textId="77777777" w:rsidR="00827DEE" w:rsidRPr="00BA76CA" w:rsidRDefault="00827DEE" w:rsidP="0079465A">
      <w:pPr>
        <w:pStyle w:val="Level3Text"/>
        <w:ind w:left="1800"/>
      </w:pPr>
      <w:r>
        <w:t xml:space="preserve">The component given below shows the </w:t>
      </w:r>
      <w:r w:rsidRPr="004533CC">
        <w:rPr>
          <w:i/>
        </w:rPr>
        <w:t>Game Configuration</w:t>
      </w:r>
      <w:r>
        <w:t xml:space="preserve"> component in terms of other subcomponents of the system. The component consists of the </w:t>
      </w:r>
      <w:r w:rsidRPr="006D175B">
        <w:rPr>
          <w:i/>
        </w:rPr>
        <w:t xml:space="preserve">UserManager, LevelManager </w:t>
      </w:r>
      <w:r w:rsidRPr="00F022E9">
        <w:t>and</w:t>
      </w:r>
      <w:r>
        <w:rPr>
          <w:i/>
        </w:rPr>
        <w:t xml:space="preserve"> </w:t>
      </w:r>
      <w:r w:rsidRPr="006D175B">
        <w:rPr>
          <w:i/>
        </w:rPr>
        <w:t>SettingsManager</w:t>
      </w:r>
      <w:r>
        <w:t xml:space="preserve"> sub components. The implementation of this component will constitute the login, user retrieval, level selection and the options selection functionalities of the game.</w:t>
      </w:r>
    </w:p>
    <w:p w14:paraId="0361F522" w14:textId="77777777" w:rsidR="00827DEE" w:rsidRDefault="00827DEE" w:rsidP="00827DEE">
      <w:pPr>
        <w:pStyle w:val="Level3Text"/>
        <w:ind w:left="1800"/>
        <w:rPr>
          <w:b/>
          <w:i/>
        </w:rPr>
      </w:pPr>
    </w:p>
    <w:p w14:paraId="6005B9DE" w14:textId="77777777" w:rsidR="009E4756" w:rsidRPr="003F2E56" w:rsidRDefault="00BA76CA" w:rsidP="003F2E56">
      <w:pPr>
        <w:pStyle w:val="Level3Text"/>
        <w:rPr>
          <w:b/>
          <w:i/>
        </w:rPr>
      </w:pPr>
      <w:r>
        <w:rPr>
          <w:noProof/>
        </w:rPr>
        <w:drawing>
          <wp:anchor distT="0" distB="0" distL="114300" distR="114300" simplePos="0" relativeHeight="251664384" behindDoc="0" locked="0" layoutInCell="1" allowOverlap="1" wp14:anchorId="4F63F048" wp14:editId="4805EBF9">
            <wp:simplePos x="0" y="0"/>
            <wp:positionH relativeFrom="column">
              <wp:posOffset>-342900</wp:posOffset>
            </wp:positionH>
            <wp:positionV relativeFrom="paragraph">
              <wp:posOffset>200025</wp:posOffset>
            </wp:positionV>
            <wp:extent cx="6838950" cy="4152900"/>
            <wp:effectExtent l="0" t="0" r="0" b="0"/>
            <wp:wrapTopAndBottom/>
            <wp:docPr id="3" name="Picture 3" descr="C:\Users\Akhil\Desktop\Checkout_Validation\Component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hil\Desktop\Checkout_Validation\Component_Setting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38950" cy="4152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B87368" w14:textId="77777777" w:rsidR="00796555" w:rsidRDefault="00796555" w:rsidP="00796555">
      <w:pPr>
        <w:pStyle w:val="Level3Text"/>
        <w:ind w:left="0"/>
      </w:pPr>
      <w:r>
        <w:t xml:space="preserve">     </w:t>
      </w:r>
    </w:p>
    <w:p w14:paraId="7D303CFC" w14:textId="77777777" w:rsidR="00F81F86" w:rsidRPr="0087376A" w:rsidRDefault="005A3ABF" w:rsidP="0087376A">
      <w:pPr>
        <w:pStyle w:val="Level3Text"/>
        <w:ind w:left="0"/>
        <w:jc w:val="center"/>
      </w:pPr>
      <w:r>
        <w:rPr>
          <w:b/>
          <w:i/>
        </w:rPr>
        <w:t>Figure 14</w:t>
      </w:r>
      <w:r w:rsidR="00353B96" w:rsidRPr="003F6E1F">
        <w:rPr>
          <w:b/>
          <w:i/>
        </w:rPr>
        <w:t>.0: The Game Configuration component</w:t>
      </w:r>
    </w:p>
    <w:p w14:paraId="3EA09871" w14:textId="77777777" w:rsidR="00F81F86" w:rsidRPr="0032215E" w:rsidRDefault="000D01F0" w:rsidP="008457CA">
      <w:pPr>
        <w:pStyle w:val="Level2Text"/>
        <w:numPr>
          <w:ilvl w:val="0"/>
          <w:numId w:val="62"/>
        </w:numPr>
      </w:pPr>
      <w:r>
        <w:rPr>
          <w:b/>
          <w:i/>
        </w:rPr>
        <w:lastRenderedPageBreak/>
        <w:t>Build Units Component</w:t>
      </w:r>
    </w:p>
    <w:p w14:paraId="3204FB7F" w14:textId="77777777" w:rsidR="0032215E" w:rsidRPr="00BA76CA" w:rsidRDefault="0032215E" w:rsidP="0032215E">
      <w:pPr>
        <w:pStyle w:val="Level3Text"/>
        <w:ind w:left="1800"/>
      </w:pPr>
      <w:r>
        <w:t xml:space="preserve">The component given below shows the </w:t>
      </w:r>
      <w:r w:rsidRPr="00543120">
        <w:rPr>
          <w:i/>
        </w:rPr>
        <w:t>Build Units</w:t>
      </w:r>
      <w:r>
        <w:t xml:space="preserve"> component in terms of other subcomponents of the system. The component consists of the </w:t>
      </w:r>
      <w:r w:rsidRPr="001D5C4E">
        <w:rPr>
          <w:i/>
        </w:rPr>
        <w:t>PlayerUnits, GameResources</w:t>
      </w:r>
      <w:r>
        <w:rPr>
          <w:i/>
        </w:rPr>
        <w:t xml:space="preserve">, </w:t>
      </w:r>
      <w:r w:rsidRPr="001D5C4E">
        <w:rPr>
          <w:i/>
        </w:rPr>
        <w:t>Location</w:t>
      </w:r>
      <w:r>
        <w:t xml:space="preserve"> sub components. The implementation of this component will constitute the Building the player units at specific (x. y) coordinates and using only the resources selected by the user.</w:t>
      </w:r>
    </w:p>
    <w:p w14:paraId="043105D1" w14:textId="77777777" w:rsidR="0032215E" w:rsidRPr="0067010C" w:rsidRDefault="0032215E" w:rsidP="0032215E">
      <w:pPr>
        <w:pStyle w:val="Level2Text"/>
        <w:ind w:left="1800"/>
      </w:pPr>
    </w:p>
    <w:p w14:paraId="67B8CBC2" w14:textId="77777777" w:rsidR="00782E09" w:rsidRPr="00BF0D1D" w:rsidRDefault="00BF0D1D" w:rsidP="00B45744">
      <w:pPr>
        <w:pStyle w:val="Level2Text"/>
        <w:jc w:val="center"/>
      </w:pPr>
      <w:r>
        <w:rPr>
          <w:noProof/>
        </w:rPr>
        <w:drawing>
          <wp:anchor distT="0" distB="0" distL="114300" distR="114300" simplePos="0" relativeHeight="251665408" behindDoc="0" locked="0" layoutInCell="1" allowOverlap="1" wp14:anchorId="263A85ED" wp14:editId="2E30A01A">
            <wp:simplePos x="0" y="0"/>
            <wp:positionH relativeFrom="column">
              <wp:posOffset>-85725</wp:posOffset>
            </wp:positionH>
            <wp:positionV relativeFrom="paragraph">
              <wp:posOffset>280035</wp:posOffset>
            </wp:positionV>
            <wp:extent cx="6229350" cy="4029075"/>
            <wp:effectExtent l="0" t="0" r="0" b="9525"/>
            <wp:wrapTopAndBottom/>
            <wp:docPr id="8" name="Picture 8" descr="C:\Users\Akhil\Desktop\Checkout_Validation\component_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khil\Desktop\Checkout_Validation\component_buil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29350" cy="402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5A3ABF">
        <w:rPr>
          <w:b/>
          <w:i/>
        </w:rPr>
        <w:t>Figure 15</w:t>
      </w:r>
      <w:r w:rsidR="00782E09">
        <w:rPr>
          <w:b/>
          <w:i/>
        </w:rPr>
        <w:t>.0: The Build Units Co</w:t>
      </w:r>
      <w:r w:rsidR="003E57A2">
        <w:rPr>
          <w:b/>
          <w:i/>
        </w:rPr>
        <w:t>m</w:t>
      </w:r>
      <w:r w:rsidR="00782E09">
        <w:rPr>
          <w:b/>
          <w:i/>
        </w:rPr>
        <w:t>ponent</w:t>
      </w:r>
    </w:p>
    <w:p w14:paraId="376DD174" w14:textId="77777777" w:rsidR="00C1677D" w:rsidRDefault="00C1677D" w:rsidP="00412EFA">
      <w:pPr>
        <w:pStyle w:val="Level3Text"/>
        <w:ind w:left="0"/>
        <w:rPr>
          <w:b/>
        </w:rPr>
      </w:pPr>
    </w:p>
    <w:p w14:paraId="0B093246" w14:textId="77777777" w:rsidR="00EF0F0E" w:rsidRPr="008F71AD" w:rsidRDefault="00472B51" w:rsidP="008457CA">
      <w:pPr>
        <w:pStyle w:val="Level3Text"/>
        <w:numPr>
          <w:ilvl w:val="0"/>
          <w:numId w:val="62"/>
        </w:numPr>
        <w:rPr>
          <w:b/>
        </w:rPr>
      </w:pPr>
      <w:r>
        <w:rPr>
          <w:b/>
          <w:i/>
        </w:rPr>
        <w:t>Attack Opponent Component</w:t>
      </w:r>
    </w:p>
    <w:p w14:paraId="7ADA66D1" w14:textId="77777777" w:rsidR="008F71AD" w:rsidRDefault="005964B2" w:rsidP="008F71AD">
      <w:pPr>
        <w:pStyle w:val="Level3Text"/>
        <w:ind w:left="1800"/>
        <w:rPr>
          <w:b/>
        </w:rPr>
      </w:pPr>
      <w:r>
        <w:t xml:space="preserve">The </w:t>
      </w:r>
      <w:r w:rsidR="008F71AD">
        <w:t xml:space="preserve">component given below shows the </w:t>
      </w:r>
      <w:r w:rsidR="008F71AD">
        <w:rPr>
          <w:i/>
        </w:rPr>
        <w:t>Attack Opponent</w:t>
      </w:r>
      <w:r w:rsidR="008F71AD">
        <w:t xml:space="preserve"> component in terms of other subcomponents of the system. The component consists of the </w:t>
      </w:r>
      <w:r w:rsidR="008F71AD" w:rsidRPr="001D5C4E">
        <w:rPr>
          <w:i/>
        </w:rPr>
        <w:t>Player</w:t>
      </w:r>
      <w:r w:rsidR="008F71AD">
        <w:rPr>
          <w:i/>
        </w:rPr>
        <w:t>Army</w:t>
      </w:r>
      <w:r w:rsidR="008F71AD" w:rsidRPr="001D5C4E">
        <w:rPr>
          <w:i/>
        </w:rPr>
        <w:t xml:space="preserve">Unit, </w:t>
      </w:r>
      <w:r w:rsidR="008F71AD">
        <w:rPr>
          <w:i/>
        </w:rPr>
        <w:t xml:space="preserve">EnemyArmyUnit </w:t>
      </w:r>
      <w:r w:rsidR="008F71AD">
        <w:t xml:space="preserve">and </w:t>
      </w:r>
      <w:r w:rsidR="008F71AD">
        <w:rPr>
          <w:i/>
        </w:rPr>
        <w:t>Strategy</w:t>
      </w:r>
      <w:r w:rsidR="008F71AD">
        <w:t xml:space="preserve"> sub components. The implementation of this component will constitute functionality wherein the user will able to engage in conquest with opponents deploying his army unit and the technology (strategy) for fighting the conquest.</w:t>
      </w:r>
    </w:p>
    <w:p w14:paraId="27A75364" w14:textId="77777777" w:rsidR="00C1677D" w:rsidRDefault="00DD3726" w:rsidP="00412EFA">
      <w:pPr>
        <w:pStyle w:val="Level3Text"/>
        <w:ind w:left="0"/>
        <w:rPr>
          <w:b/>
        </w:rPr>
      </w:pPr>
      <w:r>
        <w:rPr>
          <w:b/>
          <w:noProof/>
        </w:rPr>
        <w:lastRenderedPageBreak/>
        <w:drawing>
          <wp:anchor distT="0" distB="0" distL="114300" distR="114300" simplePos="0" relativeHeight="251668480" behindDoc="0" locked="0" layoutInCell="1" allowOverlap="1" wp14:anchorId="1A7AD878" wp14:editId="75CF30F5">
            <wp:simplePos x="0" y="0"/>
            <wp:positionH relativeFrom="column">
              <wp:posOffset>-447675</wp:posOffset>
            </wp:positionH>
            <wp:positionV relativeFrom="paragraph">
              <wp:posOffset>158115</wp:posOffset>
            </wp:positionV>
            <wp:extent cx="6829425" cy="4267200"/>
            <wp:effectExtent l="0" t="0" r="9525" b="0"/>
            <wp:wrapTopAndBottom/>
            <wp:docPr id="12" name="Picture 12" descr="C:\Users\Akhil\Desktop\Checkout_Validation\Attack Op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khil\Desktop\Checkout_Validation\Attack Opponen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29425" cy="426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36F9B8" w14:textId="77777777" w:rsidR="00C1677D" w:rsidRPr="00BA6DF4" w:rsidRDefault="005A3ABF" w:rsidP="00CF1AE3">
      <w:pPr>
        <w:pStyle w:val="Level3Text"/>
        <w:ind w:left="0"/>
        <w:jc w:val="center"/>
        <w:rPr>
          <w:b/>
        </w:rPr>
      </w:pPr>
      <w:r>
        <w:rPr>
          <w:b/>
          <w:i/>
        </w:rPr>
        <w:t>Figure 16</w:t>
      </w:r>
      <w:r w:rsidR="001B5F0C">
        <w:rPr>
          <w:b/>
          <w:i/>
        </w:rPr>
        <w:t xml:space="preserve">.0: </w:t>
      </w:r>
      <w:r w:rsidR="0090102D">
        <w:rPr>
          <w:b/>
          <w:i/>
        </w:rPr>
        <w:t>Attack Opponent component</w:t>
      </w:r>
    </w:p>
    <w:p w14:paraId="2D16F23E" w14:textId="77777777" w:rsidR="00C1677D" w:rsidRDefault="00C1677D" w:rsidP="00412EFA">
      <w:pPr>
        <w:pStyle w:val="Level3Text"/>
        <w:ind w:left="0"/>
        <w:rPr>
          <w:b/>
        </w:rPr>
      </w:pPr>
    </w:p>
    <w:p w14:paraId="64580BAA" w14:textId="77777777" w:rsidR="00B92453" w:rsidRDefault="00B92453" w:rsidP="00B92453">
      <w:bookmarkStart w:id="145" w:name="_Toc386904597"/>
    </w:p>
    <w:p w14:paraId="20C45C1D" w14:textId="77777777" w:rsidR="00BE6D49" w:rsidRDefault="004916FE" w:rsidP="008457CA">
      <w:pPr>
        <w:pStyle w:val="ListParagraph"/>
        <w:numPr>
          <w:ilvl w:val="0"/>
          <w:numId w:val="62"/>
        </w:numPr>
        <w:rPr>
          <w:b/>
          <w:i/>
        </w:rPr>
      </w:pPr>
      <w:r>
        <w:rPr>
          <w:b/>
          <w:i/>
        </w:rPr>
        <w:t>Game Load Component</w:t>
      </w:r>
    </w:p>
    <w:p w14:paraId="280E98D5" w14:textId="77777777" w:rsidR="000D31B8" w:rsidRDefault="000D31B8" w:rsidP="00161CC9">
      <w:pPr>
        <w:pStyle w:val="ListParagraph"/>
        <w:ind w:left="1800"/>
        <w:rPr>
          <w:b/>
          <w:i/>
        </w:rPr>
      </w:pPr>
      <w:r>
        <w:t xml:space="preserve">The component given below shows the </w:t>
      </w:r>
      <w:r>
        <w:rPr>
          <w:i/>
        </w:rPr>
        <w:t>Game Load</w:t>
      </w:r>
      <w:r>
        <w:t xml:space="preserve"> component in terms of other subcomponents of the system. The component consists of the </w:t>
      </w:r>
      <w:r>
        <w:rPr>
          <w:i/>
        </w:rPr>
        <w:t xml:space="preserve">GameController, GameCanvas </w:t>
      </w:r>
      <w:r>
        <w:t xml:space="preserve">and </w:t>
      </w:r>
      <w:r>
        <w:rPr>
          <w:i/>
        </w:rPr>
        <w:t>Sprite</w:t>
      </w:r>
      <w:r>
        <w:t xml:space="preserve"> sub components. The implementation of this component will constitute the functioning of single screen of display on screen which constitutes calling the game canvas from the game controller along with sprite animations displayed on screen.</w:t>
      </w:r>
    </w:p>
    <w:p w14:paraId="5309E41E" w14:textId="77777777" w:rsidR="000D31B8" w:rsidRDefault="000D31B8" w:rsidP="000D31B8">
      <w:pPr>
        <w:pStyle w:val="ListParagraph"/>
        <w:ind w:left="1800"/>
        <w:rPr>
          <w:b/>
          <w:i/>
        </w:rPr>
      </w:pPr>
    </w:p>
    <w:p w14:paraId="3D812A57" w14:textId="77777777" w:rsidR="004A345D" w:rsidRDefault="004A345D" w:rsidP="0096276F">
      <w:pPr>
        <w:pStyle w:val="Heading1"/>
        <w:numPr>
          <w:ilvl w:val="0"/>
          <w:numId w:val="0"/>
        </w:numPr>
        <w:rPr>
          <w:rFonts w:ascii="Times New Roman" w:eastAsiaTheme="minorHAnsi" w:hAnsi="Times New Roman" w:cs="Times New Roman"/>
          <w:bCs w:val="0"/>
          <w:noProof/>
          <w:sz w:val="24"/>
          <w:szCs w:val="24"/>
        </w:rPr>
      </w:pPr>
    </w:p>
    <w:p w14:paraId="1F422479" w14:textId="77777777" w:rsidR="0065223E" w:rsidRDefault="0065223E" w:rsidP="0065223E"/>
    <w:p w14:paraId="477DF9C4" w14:textId="77777777" w:rsidR="001D0899" w:rsidRDefault="0065223E" w:rsidP="00BA4996">
      <w:pPr>
        <w:jc w:val="center"/>
        <w:rPr>
          <w:b/>
          <w:i/>
        </w:rPr>
      </w:pPr>
      <w:r>
        <w:rPr>
          <w:bCs/>
          <w:noProof/>
        </w:rPr>
        <w:lastRenderedPageBreak/>
        <w:drawing>
          <wp:anchor distT="0" distB="0" distL="114300" distR="114300" simplePos="0" relativeHeight="251671552" behindDoc="0" locked="0" layoutInCell="1" allowOverlap="1" wp14:anchorId="28961E24" wp14:editId="220F1DBA">
            <wp:simplePos x="0" y="0"/>
            <wp:positionH relativeFrom="column">
              <wp:posOffset>-85725</wp:posOffset>
            </wp:positionH>
            <wp:positionV relativeFrom="paragraph">
              <wp:posOffset>152400</wp:posOffset>
            </wp:positionV>
            <wp:extent cx="6438900" cy="3648075"/>
            <wp:effectExtent l="0" t="0" r="0" b="9525"/>
            <wp:wrapTopAndBottom/>
            <wp:docPr id="11" name="Picture 11" descr="C:\Users\Akhil\Desktop\Checkout_Validation\Gam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khil\Desktop\Checkout_Validation\Gameloa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38900"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F4425">
        <w:t xml:space="preserve">                       </w:t>
      </w:r>
      <w:r w:rsidR="001D0239">
        <w:rPr>
          <w:b/>
          <w:i/>
        </w:rPr>
        <w:t>Figure 17</w:t>
      </w:r>
      <w:r w:rsidR="000F4425">
        <w:rPr>
          <w:b/>
          <w:i/>
        </w:rPr>
        <w:t>.0: Game Load Component</w:t>
      </w:r>
    </w:p>
    <w:p w14:paraId="46E3BCCE" w14:textId="77777777" w:rsidR="00BA4996" w:rsidRDefault="00BA4996" w:rsidP="00BA4996">
      <w:pPr>
        <w:jc w:val="center"/>
        <w:rPr>
          <w:b/>
          <w:i/>
        </w:rPr>
      </w:pPr>
    </w:p>
    <w:p w14:paraId="29CEF431" w14:textId="77777777" w:rsidR="00BA4996" w:rsidRPr="00BA4996" w:rsidRDefault="00BA4996" w:rsidP="00BA4996">
      <w:pPr>
        <w:jc w:val="center"/>
        <w:rPr>
          <w:b/>
          <w:i/>
        </w:rPr>
      </w:pPr>
    </w:p>
    <w:p w14:paraId="037ACEFA" w14:textId="77777777" w:rsidR="00332E48" w:rsidRPr="003653FE" w:rsidRDefault="00332E48" w:rsidP="00332E48">
      <w:pPr>
        <w:pStyle w:val="Heading3"/>
        <w:numPr>
          <w:ilvl w:val="0"/>
          <w:numId w:val="0"/>
        </w:numPr>
        <w:ind w:left="720"/>
        <w:rPr>
          <w:rFonts w:ascii="Arial" w:hAnsi="Arial" w:cs="Arial"/>
        </w:rPr>
      </w:pPr>
      <w:bookmarkStart w:id="146" w:name="_Toc437056856"/>
      <w:r>
        <w:rPr>
          <w:rFonts w:ascii="Arial" w:hAnsi="Arial" w:cs="Arial"/>
        </w:rPr>
        <w:t xml:space="preserve">22e   </w:t>
      </w:r>
      <w:r w:rsidR="001059DD">
        <w:rPr>
          <w:rFonts w:ascii="Arial" w:hAnsi="Arial" w:cs="Arial"/>
        </w:rPr>
        <w:t>Hardware/ Software Mapping</w:t>
      </w:r>
      <w:bookmarkEnd w:id="146"/>
    </w:p>
    <w:p w14:paraId="1962F1C3" w14:textId="77777777" w:rsidR="00334D70" w:rsidRPr="00E60BCE" w:rsidRDefault="00B851F6" w:rsidP="00334D70">
      <w:pPr>
        <w:pStyle w:val="Level3Text"/>
      </w:pPr>
      <w:r>
        <w:t xml:space="preserve">The </w:t>
      </w:r>
      <w:r w:rsidRPr="00B851F6">
        <w:rPr>
          <w:i/>
        </w:rPr>
        <w:t>Rise of Civilizations</w:t>
      </w:r>
      <w:r>
        <w:rPr>
          <w:i/>
        </w:rPr>
        <w:t xml:space="preserve"> </w:t>
      </w:r>
      <w:r>
        <w:t>game will be implemented to be played as an executable over the network (LAN).</w:t>
      </w:r>
      <w:r w:rsidR="00CB2CEA">
        <w:t xml:space="preserve"> The </w:t>
      </w:r>
      <w:r w:rsidR="00CB2CEA">
        <w:rPr>
          <w:i/>
        </w:rPr>
        <w:t xml:space="preserve">Deployment Diagram </w:t>
      </w:r>
      <w:r w:rsidR="00CB2CEA">
        <w:t xml:space="preserve">for the game, hence, consists of the following platforms: </w:t>
      </w:r>
      <w:r w:rsidR="00CB2CEA">
        <w:rPr>
          <w:i/>
        </w:rPr>
        <w:t xml:space="preserve">File Server, User PC </w:t>
      </w:r>
      <w:r w:rsidR="00CB2CEA">
        <w:t xml:space="preserve">and </w:t>
      </w:r>
      <w:r w:rsidR="00CB2CEA">
        <w:rPr>
          <w:i/>
        </w:rPr>
        <w:t xml:space="preserve">Database Server. </w:t>
      </w:r>
      <w:r w:rsidR="00CB2CEA">
        <w:t xml:space="preserve">The </w:t>
      </w:r>
      <w:r w:rsidR="00CB2CEA" w:rsidRPr="00E60BCE">
        <w:rPr>
          <w:i/>
        </w:rPr>
        <w:t xml:space="preserve">Filer </w:t>
      </w:r>
      <w:r w:rsidR="00E60BCE" w:rsidRPr="00E60BCE">
        <w:rPr>
          <w:i/>
        </w:rPr>
        <w:t>S</w:t>
      </w:r>
      <w:r w:rsidR="00CB2CEA" w:rsidRPr="00E60BCE">
        <w:rPr>
          <w:i/>
        </w:rPr>
        <w:t>erver</w:t>
      </w:r>
      <w:r w:rsidR="00CB2CEA">
        <w:t xml:space="preserve"> can be any file server from where the game will read some of the initial game configurations required for its initialization. The </w:t>
      </w:r>
      <w:r w:rsidR="00CB2CEA" w:rsidRPr="00E60BCE">
        <w:rPr>
          <w:i/>
        </w:rPr>
        <w:t>User PC</w:t>
      </w:r>
      <w:r w:rsidR="00CB2CEA">
        <w:t>, as the name suggests, is the computer on which the user launches his/her game.</w:t>
      </w:r>
      <w:r w:rsidR="00E60BCE">
        <w:t xml:space="preserve"> The </w:t>
      </w:r>
      <w:r w:rsidR="00E60BCE">
        <w:rPr>
          <w:i/>
        </w:rPr>
        <w:t xml:space="preserve">Database Server </w:t>
      </w:r>
      <w:r w:rsidR="00E60BCE">
        <w:t>will be used to store the user’s progress in the game such</w:t>
      </w:r>
      <w:r w:rsidR="001D7D47">
        <w:t xml:space="preserve"> as the score, last level played,</w:t>
      </w:r>
      <w:r w:rsidR="007D1556">
        <w:t xml:space="preserve"> the resources owned by him/her</w:t>
      </w:r>
      <w:r w:rsidR="001D7D47">
        <w:t xml:space="preserve"> and other game specific information that needs to be saved to a persistent storage</w:t>
      </w:r>
      <w:r w:rsidR="007D1556">
        <w:t>.</w:t>
      </w:r>
      <w:r w:rsidR="00EF531A">
        <w:t xml:space="preserve"> The diagram also shows the mapping between the hardware and software components of the system depicting which software component(s) will run on which platform/ hardware component. </w:t>
      </w:r>
    </w:p>
    <w:p w14:paraId="03E18E60" w14:textId="77777777" w:rsidR="00334D70" w:rsidRPr="00334D70" w:rsidRDefault="00334D70" w:rsidP="00334D70">
      <w:pPr>
        <w:pStyle w:val="Level3Text"/>
      </w:pPr>
    </w:p>
    <w:p w14:paraId="7F1FA5C1" w14:textId="77777777" w:rsidR="00334D70" w:rsidRDefault="00334D70" w:rsidP="00334D70">
      <w:pPr>
        <w:pStyle w:val="Level3Text"/>
      </w:pPr>
    </w:p>
    <w:p w14:paraId="7C26D5BF" w14:textId="77777777" w:rsidR="00334D70" w:rsidRPr="00334D70" w:rsidRDefault="00334D70" w:rsidP="00334D70">
      <w:pPr>
        <w:pStyle w:val="Level3Text"/>
      </w:pPr>
    </w:p>
    <w:p w14:paraId="78E2EB4E" w14:textId="77777777" w:rsidR="0065223E" w:rsidRDefault="007417F7" w:rsidP="00DB77F7">
      <w:pPr>
        <w:pStyle w:val="Level3Text"/>
      </w:pPr>
      <w:r>
        <w:rPr>
          <w:noProof/>
        </w:rPr>
        <w:lastRenderedPageBreak/>
        <w:drawing>
          <wp:anchor distT="0" distB="0" distL="114300" distR="114300" simplePos="0" relativeHeight="251673600" behindDoc="0" locked="0" layoutInCell="1" allowOverlap="1" wp14:anchorId="38F42975" wp14:editId="09E752E3">
            <wp:simplePos x="0" y="0"/>
            <wp:positionH relativeFrom="column">
              <wp:posOffset>-285750</wp:posOffset>
            </wp:positionH>
            <wp:positionV relativeFrom="paragraph">
              <wp:posOffset>38100</wp:posOffset>
            </wp:positionV>
            <wp:extent cx="6343650" cy="3340735"/>
            <wp:effectExtent l="0" t="0" r="0" b="0"/>
            <wp:wrapTopAndBottom/>
            <wp:docPr id="16" name="Picture 16" descr="C:\Users\Akhil\Desktop\Sequence\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khil\Desktop\Sequence\Deploymen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43650" cy="3340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A1755" w14:textId="77777777" w:rsidR="0065223E" w:rsidRDefault="006E6E4B" w:rsidP="00B851F6">
      <w:pPr>
        <w:jc w:val="center"/>
        <w:rPr>
          <w:b/>
          <w:i/>
        </w:rPr>
      </w:pPr>
      <w:r>
        <w:rPr>
          <w:b/>
          <w:i/>
        </w:rPr>
        <w:t>Figure 18</w:t>
      </w:r>
      <w:r w:rsidR="00B851F6">
        <w:rPr>
          <w:b/>
          <w:i/>
        </w:rPr>
        <w:t>.0: Deployment Diagram for the game.</w:t>
      </w:r>
    </w:p>
    <w:p w14:paraId="650DE56E" w14:textId="77777777" w:rsidR="00A819B1" w:rsidRDefault="00A819B1" w:rsidP="00A819B1">
      <w:pPr>
        <w:jc w:val="left"/>
        <w:rPr>
          <w:b/>
          <w:i/>
        </w:rPr>
      </w:pPr>
    </w:p>
    <w:p w14:paraId="612786B9" w14:textId="77777777" w:rsidR="00DE4E16" w:rsidRDefault="00DE4E16" w:rsidP="00DE4E16">
      <w:pPr>
        <w:pStyle w:val="Heading3"/>
        <w:numPr>
          <w:ilvl w:val="0"/>
          <w:numId w:val="0"/>
        </w:numPr>
        <w:ind w:left="720"/>
        <w:rPr>
          <w:rFonts w:ascii="Arial" w:hAnsi="Arial" w:cs="Arial"/>
        </w:rPr>
      </w:pPr>
      <w:bookmarkStart w:id="147" w:name="_Toc437056857"/>
      <w:r>
        <w:rPr>
          <w:rFonts w:ascii="Arial" w:hAnsi="Arial" w:cs="Arial"/>
        </w:rPr>
        <w:t>22</w:t>
      </w:r>
      <w:r w:rsidR="00A34C28">
        <w:rPr>
          <w:rFonts w:ascii="Arial" w:hAnsi="Arial" w:cs="Arial"/>
        </w:rPr>
        <w:t>f</w:t>
      </w:r>
      <w:r>
        <w:rPr>
          <w:rFonts w:ascii="Arial" w:hAnsi="Arial" w:cs="Arial"/>
        </w:rPr>
        <w:t xml:space="preserve">   </w:t>
      </w:r>
      <w:r w:rsidR="002113D1">
        <w:rPr>
          <w:rFonts w:ascii="Arial" w:hAnsi="Arial" w:cs="Arial"/>
        </w:rPr>
        <w:t>Data Dictionary</w:t>
      </w:r>
      <w:bookmarkEnd w:id="147"/>
    </w:p>
    <w:p w14:paraId="44685846" w14:textId="77777777" w:rsidR="00CD6BA0" w:rsidRPr="00272518" w:rsidRDefault="00CD6BA0" w:rsidP="00CD6BA0">
      <w:pPr>
        <w:ind w:left="1080"/>
        <w:rPr>
          <w:rFonts w:eastAsia="Times New Roman"/>
          <w:i/>
          <w:iCs/>
          <w:color w:val="000000"/>
          <w:shd w:val="clear" w:color="auto" w:fill="FFFFFF"/>
        </w:rPr>
      </w:pPr>
      <w:r w:rsidRPr="00272518">
        <w:rPr>
          <w:rFonts w:eastAsia="Times New Roman"/>
          <w:i/>
          <w:iCs/>
          <w:color w:val="000000"/>
          <w:shd w:val="clear" w:color="auto" w:fill="FFFFFF"/>
        </w:rPr>
        <w:t>Start Game:</w:t>
      </w:r>
    </w:p>
    <w:p w14:paraId="720F52F0" w14:textId="77777777" w:rsidR="00CD6BA0" w:rsidRPr="00272518" w:rsidRDefault="00CD6BA0" w:rsidP="00CD6BA0">
      <w:pPr>
        <w:ind w:left="1080"/>
        <w:rPr>
          <w:rFonts w:eastAsia="Times New Roman"/>
          <w:iCs/>
          <w:color w:val="000000"/>
          <w:shd w:val="clear" w:color="auto" w:fill="FFFFFF"/>
        </w:rPr>
      </w:pPr>
      <w:r w:rsidRPr="00272518">
        <w:t>The user has successfully logged into the game after setting all the necessary game configurations.</w:t>
      </w:r>
    </w:p>
    <w:p w14:paraId="50EDB567" w14:textId="77777777" w:rsidR="00CD6BA0" w:rsidRPr="00272518" w:rsidRDefault="00CD6BA0" w:rsidP="00CD6BA0">
      <w:pPr>
        <w:ind w:left="1080"/>
        <w:rPr>
          <w:rFonts w:eastAsia="Times New Roman"/>
        </w:rPr>
      </w:pPr>
      <w:r w:rsidRPr="00272518">
        <w:rPr>
          <w:rFonts w:eastAsia="Times New Roman"/>
          <w:i/>
          <w:iCs/>
          <w:color w:val="000000"/>
          <w:shd w:val="clear" w:color="auto" w:fill="FFFFFF"/>
        </w:rPr>
        <w:t>Build Unit:</w:t>
      </w:r>
    </w:p>
    <w:p w14:paraId="4A54FFC4" w14:textId="77777777" w:rsidR="00CD6BA0" w:rsidRPr="00272518" w:rsidRDefault="00CD6BA0" w:rsidP="00CD6BA0">
      <w:pPr>
        <w:ind w:left="1080"/>
      </w:pPr>
      <w:r w:rsidRPr="00272518">
        <w:t xml:space="preserve">The user can successfully create build units in the game. </w:t>
      </w:r>
    </w:p>
    <w:p w14:paraId="39E4E9C1" w14:textId="77777777" w:rsidR="00CD6BA0" w:rsidRPr="00272518" w:rsidRDefault="00CD6BA0" w:rsidP="00CD6BA0">
      <w:pPr>
        <w:ind w:left="1080"/>
        <w:rPr>
          <w:rFonts w:eastAsia="Times New Roman"/>
          <w:i/>
          <w:iCs/>
          <w:color w:val="000000"/>
          <w:shd w:val="clear" w:color="auto" w:fill="FFFFFF"/>
        </w:rPr>
      </w:pPr>
      <w:r w:rsidRPr="00272518">
        <w:rPr>
          <w:rFonts w:eastAsia="Times New Roman"/>
          <w:i/>
          <w:iCs/>
          <w:color w:val="000000"/>
          <w:shd w:val="clear" w:color="auto" w:fill="FFFFFF"/>
        </w:rPr>
        <w:t>Build Houses:</w:t>
      </w:r>
    </w:p>
    <w:p w14:paraId="1DE86C01" w14:textId="77777777" w:rsidR="00CD6BA0" w:rsidRPr="00272518" w:rsidRDefault="00CD6BA0" w:rsidP="00CD6BA0">
      <w:pPr>
        <w:ind w:left="1080"/>
      </w:pPr>
      <w:r w:rsidRPr="00272518">
        <w:t xml:space="preserve">The user can successfully create housing units in the game. </w:t>
      </w:r>
    </w:p>
    <w:p w14:paraId="78842280" w14:textId="77777777" w:rsidR="00CD6BA0" w:rsidRPr="00272518" w:rsidRDefault="00CD6BA0" w:rsidP="00CD6BA0">
      <w:pPr>
        <w:ind w:left="1080"/>
      </w:pPr>
      <w:r w:rsidRPr="00272518">
        <w:rPr>
          <w:i/>
        </w:rPr>
        <w:t>Build Resource Stacking Units</w:t>
      </w:r>
      <w:r w:rsidRPr="00272518">
        <w:t>:</w:t>
      </w:r>
    </w:p>
    <w:p w14:paraId="002C74ED" w14:textId="77777777" w:rsidR="00CD6BA0" w:rsidRDefault="00CD6BA0" w:rsidP="00CD6BA0">
      <w:pPr>
        <w:ind w:left="1080"/>
      </w:pPr>
      <w:r w:rsidRPr="00272518">
        <w:t xml:space="preserve">The user can successfully build resource stacking units such as lumber camps, town center(s) and docking stations in the game. </w:t>
      </w:r>
    </w:p>
    <w:p w14:paraId="448E5548" w14:textId="77777777" w:rsidR="00181012" w:rsidRDefault="00181012" w:rsidP="00CD6BA0">
      <w:pPr>
        <w:ind w:left="1080"/>
      </w:pPr>
    </w:p>
    <w:p w14:paraId="236A72F1" w14:textId="77777777" w:rsidR="00181012" w:rsidRPr="00272518" w:rsidRDefault="00181012" w:rsidP="00CD6BA0">
      <w:pPr>
        <w:ind w:left="1080"/>
      </w:pPr>
    </w:p>
    <w:p w14:paraId="45C849DD" w14:textId="77777777" w:rsidR="00CD6BA0" w:rsidRPr="00272518" w:rsidRDefault="00CD6BA0" w:rsidP="00CD6BA0">
      <w:pPr>
        <w:ind w:left="1080"/>
      </w:pPr>
      <w:r w:rsidRPr="00272518">
        <w:rPr>
          <w:i/>
        </w:rPr>
        <w:lastRenderedPageBreak/>
        <w:t>Build Military Units</w:t>
      </w:r>
      <w:r w:rsidRPr="00272518">
        <w:t>:</w:t>
      </w:r>
    </w:p>
    <w:p w14:paraId="2FC6739C" w14:textId="77777777" w:rsidR="00CD6BA0" w:rsidRPr="00272518" w:rsidRDefault="00CD6BA0" w:rsidP="00CD6BA0">
      <w:pPr>
        <w:ind w:left="1080"/>
      </w:pPr>
      <w:r w:rsidRPr="00272518">
        <w:t xml:space="preserve">The user can successfully build military units such as barracks, archery ranges and also associate armed men, archers with them. </w:t>
      </w:r>
    </w:p>
    <w:p w14:paraId="6B4DF6B8" w14:textId="77777777" w:rsidR="00CD6BA0" w:rsidRPr="00272518" w:rsidRDefault="00CD6BA0" w:rsidP="00CD6BA0">
      <w:pPr>
        <w:ind w:left="1080"/>
      </w:pPr>
      <w:r w:rsidRPr="00272518">
        <w:rPr>
          <w:i/>
        </w:rPr>
        <w:t>Build Mining Units</w:t>
      </w:r>
      <w:r w:rsidRPr="00272518">
        <w:t>:</w:t>
      </w:r>
    </w:p>
    <w:p w14:paraId="28FEE2E3" w14:textId="77777777" w:rsidR="00CD6BA0" w:rsidRPr="00272518" w:rsidRDefault="00CD6BA0" w:rsidP="00CD6BA0">
      <w:pPr>
        <w:ind w:left="1080"/>
        <w:rPr>
          <w:rFonts w:eastAsia="Times New Roman"/>
          <w:i/>
          <w:iCs/>
          <w:color w:val="000000"/>
          <w:shd w:val="clear" w:color="auto" w:fill="FFFFFF"/>
        </w:rPr>
      </w:pPr>
      <w:r w:rsidRPr="00272518">
        <w:t>The user can successfully build mining units such as gold or stone mining units.</w:t>
      </w:r>
    </w:p>
    <w:p w14:paraId="5552E39F" w14:textId="77777777" w:rsidR="00CD6BA0" w:rsidRPr="00272518" w:rsidRDefault="00CD6BA0" w:rsidP="00CD6BA0">
      <w:pPr>
        <w:ind w:left="1080"/>
      </w:pPr>
      <w:r w:rsidRPr="00272518">
        <w:rPr>
          <w:i/>
        </w:rPr>
        <w:t>Conquests</w:t>
      </w:r>
      <w:r w:rsidRPr="00272518">
        <w:t>:</w:t>
      </w:r>
    </w:p>
    <w:p w14:paraId="67F33DB3" w14:textId="77777777" w:rsidR="00CD6BA0" w:rsidRPr="00272518" w:rsidRDefault="00CD6BA0" w:rsidP="00CD6BA0">
      <w:pPr>
        <w:ind w:left="1080"/>
      </w:pPr>
      <w:r w:rsidRPr="00272518">
        <w:t>The user deploys his/her military resources to attack some other player.</w:t>
      </w:r>
    </w:p>
    <w:p w14:paraId="7992EE4A" w14:textId="77777777" w:rsidR="00CD6BA0" w:rsidRPr="00272518" w:rsidRDefault="00CD6BA0" w:rsidP="00CD6BA0">
      <w:pPr>
        <w:ind w:left="1080"/>
      </w:pPr>
      <w:r w:rsidRPr="00272518">
        <w:rPr>
          <w:i/>
        </w:rPr>
        <w:t>Forge Alliance</w:t>
      </w:r>
      <w:r w:rsidRPr="00272518">
        <w:t>:</w:t>
      </w:r>
    </w:p>
    <w:p w14:paraId="14CC8D2A" w14:textId="77777777" w:rsidR="00CD6BA0" w:rsidRPr="00272518" w:rsidRDefault="00CD6BA0" w:rsidP="00CD6BA0">
      <w:pPr>
        <w:ind w:left="1080"/>
        <w:rPr>
          <w:rFonts w:eastAsia="Times New Roman"/>
          <w:i/>
          <w:iCs/>
          <w:color w:val="000000"/>
          <w:shd w:val="clear" w:color="auto" w:fill="FFFFFF"/>
        </w:rPr>
      </w:pPr>
      <w:r w:rsidRPr="00272518">
        <w:t>The user is able to forge an alliance with other players.</w:t>
      </w:r>
    </w:p>
    <w:p w14:paraId="0650368A" w14:textId="77777777" w:rsidR="00CD6BA0" w:rsidRPr="00272518" w:rsidRDefault="00CD6BA0" w:rsidP="00CD6BA0">
      <w:pPr>
        <w:ind w:left="1080"/>
        <w:rPr>
          <w:rFonts w:eastAsia="Times New Roman"/>
        </w:rPr>
      </w:pPr>
      <w:r w:rsidRPr="00272518">
        <w:rPr>
          <w:rFonts w:eastAsia="Times New Roman"/>
          <w:i/>
          <w:iCs/>
          <w:color w:val="000000"/>
          <w:shd w:val="clear" w:color="auto" w:fill="FFFFFF"/>
        </w:rPr>
        <w:t>Balance:</w:t>
      </w:r>
    </w:p>
    <w:p w14:paraId="4E48FB0A" w14:textId="77777777" w:rsidR="00CD6BA0" w:rsidRPr="00272518" w:rsidRDefault="00CD6BA0" w:rsidP="00CD6BA0">
      <w:pPr>
        <w:ind w:left="1080"/>
        <w:rPr>
          <w:rFonts w:eastAsia="Times New Roman"/>
        </w:rPr>
      </w:pPr>
      <w:r w:rsidRPr="00272518">
        <w:rPr>
          <w:rFonts w:eastAsia="Times New Roman"/>
          <w:color w:val="000000"/>
          <w:shd w:val="clear" w:color="auto" w:fill="FFFFFF"/>
        </w:rPr>
        <w:t>Shows the current amount of virtual currency on user’s account.</w:t>
      </w:r>
    </w:p>
    <w:p w14:paraId="60D37D3B" w14:textId="77777777" w:rsidR="00CD6BA0" w:rsidRPr="00272518" w:rsidRDefault="00CD6BA0" w:rsidP="00CD6BA0">
      <w:pPr>
        <w:ind w:left="1080"/>
        <w:rPr>
          <w:rFonts w:eastAsia="Times New Roman"/>
        </w:rPr>
      </w:pPr>
      <w:r w:rsidRPr="00272518">
        <w:rPr>
          <w:rFonts w:eastAsia="Times New Roman"/>
          <w:i/>
          <w:iCs/>
          <w:color w:val="000000"/>
          <w:shd w:val="clear" w:color="auto" w:fill="FFFFFF"/>
        </w:rPr>
        <w:t xml:space="preserve">Trade: </w:t>
      </w:r>
    </w:p>
    <w:p w14:paraId="2C782F07" w14:textId="77777777" w:rsidR="00CD6BA0" w:rsidRPr="00272518" w:rsidRDefault="002C6A44" w:rsidP="00CD6BA0">
      <w:pPr>
        <w:ind w:left="1080"/>
        <w:rPr>
          <w:rFonts w:eastAsia="Times New Roman"/>
        </w:rPr>
      </w:pPr>
      <w:r>
        <w:rPr>
          <w:rFonts w:eastAsia="Times New Roman"/>
          <w:color w:val="000000"/>
          <w:shd w:val="clear" w:color="auto" w:fill="FFFFFF"/>
        </w:rPr>
        <w:t>Exchange</w:t>
      </w:r>
      <w:r w:rsidR="00CD6BA0" w:rsidRPr="00272518">
        <w:rPr>
          <w:rFonts w:eastAsia="Times New Roman"/>
          <w:color w:val="000000"/>
          <w:shd w:val="clear" w:color="auto" w:fill="FFFFFF"/>
        </w:rPr>
        <w:t xml:space="preserve"> of goods for virtual currency. </w:t>
      </w:r>
    </w:p>
    <w:p w14:paraId="19B0FD48" w14:textId="77777777" w:rsidR="00CD6BA0" w:rsidRPr="00272518" w:rsidRDefault="00CD6BA0" w:rsidP="00CD6BA0">
      <w:pPr>
        <w:ind w:left="1080"/>
        <w:rPr>
          <w:rFonts w:eastAsia="Times New Roman"/>
        </w:rPr>
      </w:pPr>
      <w:r w:rsidRPr="00272518">
        <w:rPr>
          <w:rFonts w:eastAsia="Times New Roman"/>
          <w:i/>
          <w:iCs/>
          <w:color w:val="000000"/>
          <w:shd w:val="clear" w:color="auto" w:fill="FFFFFF"/>
        </w:rPr>
        <w:t>Buy Goods:</w:t>
      </w:r>
    </w:p>
    <w:p w14:paraId="35F16F8D" w14:textId="77777777" w:rsidR="00CD6BA0" w:rsidRPr="00272518" w:rsidRDefault="00CD6BA0" w:rsidP="00CD6BA0">
      <w:pPr>
        <w:ind w:left="1080"/>
        <w:rPr>
          <w:rFonts w:eastAsia="Times New Roman"/>
          <w:color w:val="000000"/>
          <w:shd w:val="clear" w:color="auto" w:fill="FFFFFF"/>
        </w:rPr>
      </w:pPr>
      <w:r w:rsidRPr="00272518">
        <w:rPr>
          <w:rFonts w:eastAsia="Times New Roman"/>
          <w:color w:val="000000"/>
          <w:shd w:val="clear" w:color="auto" w:fill="FFFFFF"/>
        </w:rPr>
        <w:t>Users can buy any number of goods which they are interested in and the virtual currency will deducted from the virtual account.</w:t>
      </w:r>
    </w:p>
    <w:p w14:paraId="0A513723" w14:textId="77777777" w:rsidR="00CD6BA0" w:rsidRPr="00272518" w:rsidRDefault="00CD6BA0" w:rsidP="00CD6BA0">
      <w:pPr>
        <w:ind w:left="1080"/>
        <w:rPr>
          <w:rFonts w:eastAsia="Times New Roman"/>
          <w:i/>
        </w:rPr>
      </w:pPr>
      <w:r w:rsidRPr="00272518">
        <w:rPr>
          <w:rFonts w:eastAsia="Times New Roman"/>
          <w:i/>
        </w:rPr>
        <w:t xml:space="preserve">Profile: </w:t>
      </w:r>
    </w:p>
    <w:p w14:paraId="68BCF50E" w14:textId="77777777" w:rsidR="00CD6BA0" w:rsidRPr="00272518" w:rsidRDefault="00CD6BA0" w:rsidP="00CD6BA0">
      <w:pPr>
        <w:ind w:left="1080"/>
        <w:jc w:val="left"/>
        <w:rPr>
          <w:rFonts w:eastAsia="Times New Roman"/>
        </w:rPr>
      </w:pPr>
      <w:r w:rsidRPr="00272518">
        <w:rPr>
          <w:rFonts w:eastAsia="Times New Roman"/>
        </w:rPr>
        <w:t>Contains the information about the user’s virtual account, their past trades, access to leaderboard.</w:t>
      </w:r>
      <w:r w:rsidRPr="00272518">
        <w:rPr>
          <w:rFonts w:eastAsia="Times New Roman"/>
        </w:rPr>
        <w:br/>
      </w:r>
    </w:p>
    <w:p w14:paraId="341214E5" w14:textId="77777777" w:rsidR="00CD6BA0" w:rsidRPr="00272518" w:rsidRDefault="00CD6BA0" w:rsidP="00CD6BA0">
      <w:pPr>
        <w:ind w:left="1080"/>
        <w:rPr>
          <w:rFonts w:eastAsia="Times New Roman"/>
        </w:rPr>
      </w:pPr>
      <w:r w:rsidRPr="00272518">
        <w:rPr>
          <w:rFonts w:eastAsia="Times New Roman"/>
          <w:i/>
          <w:iCs/>
          <w:color w:val="000000"/>
          <w:shd w:val="clear" w:color="auto" w:fill="FFFFFF"/>
        </w:rPr>
        <w:t>Sell Goods:</w:t>
      </w:r>
    </w:p>
    <w:p w14:paraId="34B863DE" w14:textId="77777777" w:rsidR="00CD6BA0" w:rsidRPr="00272518" w:rsidRDefault="00CD6BA0" w:rsidP="00CD6BA0">
      <w:pPr>
        <w:ind w:left="1080"/>
        <w:rPr>
          <w:rFonts w:eastAsia="Times New Roman"/>
          <w:color w:val="000000"/>
          <w:shd w:val="clear" w:color="auto" w:fill="FFFFFF"/>
        </w:rPr>
      </w:pPr>
      <w:r w:rsidRPr="00272518">
        <w:rPr>
          <w:rFonts w:eastAsia="Times New Roman"/>
          <w:color w:val="000000"/>
          <w:shd w:val="clear" w:color="auto" w:fill="FFFFFF"/>
        </w:rPr>
        <w:t>In portfolio users can sell his/her owned company shares and the money is added to the virtual bank account.</w:t>
      </w:r>
    </w:p>
    <w:p w14:paraId="20DC0ADA" w14:textId="77777777" w:rsidR="00CD6BA0" w:rsidRPr="00272518" w:rsidRDefault="00CD6BA0" w:rsidP="00CD6BA0">
      <w:pPr>
        <w:ind w:left="1080"/>
        <w:rPr>
          <w:rFonts w:eastAsia="Times New Roman"/>
        </w:rPr>
      </w:pPr>
      <w:r w:rsidRPr="00272518">
        <w:rPr>
          <w:rFonts w:eastAsia="Times New Roman"/>
          <w:i/>
          <w:iCs/>
          <w:color w:val="000000"/>
          <w:shd w:val="clear" w:color="auto" w:fill="FFFFFF"/>
        </w:rPr>
        <w:t xml:space="preserve">Virtual Account: </w:t>
      </w:r>
    </w:p>
    <w:p w14:paraId="34990073" w14:textId="77777777" w:rsidR="00CD6BA0" w:rsidRPr="00272518" w:rsidRDefault="00CD6BA0" w:rsidP="00CD6BA0">
      <w:pPr>
        <w:ind w:left="1080"/>
        <w:rPr>
          <w:rFonts w:eastAsia="Times New Roman"/>
          <w:color w:val="000000"/>
          <w:shd w:val="clear" w:color="auto" w:fill="FFFFFF"/>
        </w:rPr>
      </w:pPr>
      <w:r w:rsidRPr="00272518">
        <w:rPr>
          <w:rFonts w:eastAsia="Times New Roman"/>
          <w:color w:val="000000"/>
          <w:shd w:val="clear" w:color="auto" w:fill="FFFFFF"/>
        </w:rPr>
        <w:t>User can add extra money to their account by purchasing virtual currency via online credit card transaction from bank account screen.</w:t>
      </w:r>
    </w:p>
    <w:p w14:paraId="6CB2F88B" w14:textId="77777777" w:rsidR="00CD6BA0" w:rsidRPr="00272518" w:rsidRDefault="00CD6BA0" w:rsidP="00CD6BA0">
      <w:pPr>
        <w:pStyle w:val="Level3Text"/>
      </w:pPr>
    </w:p>
    <w:p w14:paraId="28F5D240" w14:textId="77777777" w:rsidR="00627462" w:rsidRDefault="00627462" w:rsidP="00627462">
      <w:pPr>
        <w:jc w:val="left"/>
        <w:rPr>
          <w:b/>
          <w:i/>
        </w:rPr>
      </w:pPr>
    </w:p>
    <w:p w14:paraId="798FAE7F" w14:textId="77777777" w:rsidR="00CE536C" w:rsidRDefault="00CE536C" w:rsidP="00CE536C">
      <w:pPr>
        <w:pStyle w:val="Heading3"/>
        <w:numPr>
          <w:ilvl w:val="0"/>
          <w:numId w:val="0"/>
        </w:numPr>
        <w:ind w:left="720"/>
        <w:rPr>
          <w:rFonts w:ascii="Arial" w:hAnsi="Arial" w:cs="Arial"/>
        </w:rPr>
      </w:pPr>
      <w:bookmarkStart w:id="148" w:name="_Toc437056858"/>
      <w:r>
        <w:rPr>
          <w:rFonts w:ascii="Arial" w:hAnsi="Arial" w:cs="Arial"/>
        </w:rPr>
        <w:lastRenderedPageBreak/>
        <w:t>22</w:t>
      </w:r>
      <w:r w:rsidR="0005180A">
        <w:rPr>
          <w:rFonts w:ascii="Arial" w:hAnsi="Arial" w:cs="Arial"/>
        </w:rPr>
        <w:t>g</w:t>
      </w:r>
      <w:r>
        <w:rPr>
          <w:rFonts w:ascii="Arial" w:hAnsi="Arial" w:cs="Arial"/>
        </w:rPr>
        <w:t xml:space="preserve">   </w:t>
      </w:r>
      <w:r w:rsidR="00E86305">
        <w:rPr>
          <w:rFonts w:ascii="Arial" w:hAnsi="Arial" w:cs="Arial"/>
        </w:rPr>
        <w:t>Persistent data management</w:t>
      </w:r>
      <w:bookmarkEnd w:id="148"/>
    </w:p>
    <w:p w14:paraId="182648C2" w14:textId="77777777" w:rsidR="00A967BD" w:rsidRPr="00EF2DA6" w:rsidRDefault="00A967BD" w:rsidP="00A967BD">
      <w:pPr>
        <w:pStyle w:val="Level3Subheading"/>
        <w:rPr>
          <w:u w:val="none"/>
        </w:rPr>
      </w:pPr>
      <w:r w:rsidRPr="00EF2DA6">
        <w:rPr>
          <w:u w:val="none"/>
        </w:rPr>
        <w:t xml:space="preserve">The persistent data includes the login information of the users that is entered into the database once the user signs up for the game. This persistent data is stored into the database. The database that will be used is a relational database. The database will be kept at a remote location and will only be accessible to game administrators. </w:t>
      </w:r>
    </w:p>
    <w:p w14:paraId="0FC1EF74" w14:textId="77777777" w:rsidR="00A967BD" w:rsidRDefault="00A967BD" w:rsidP="00A967BD">
      <w:pPr>
        <w:pStyle w:val="Level3Text"/>
      </w:pPr>
      <w:r w:rsidRPr="00EF2DA6">
        <w:t xml:space="preserve">Another persistent data that exists for this game is the Historical Facts database. This is also stored in a relational database to keep track of all of the events that have happened in history. This is also kept at a remote </w:t>
      </w:r>
      <w:r w:rsidR="005C69ED" w:rsidRPr="00EF2DA6">
        <w:t>location;</w:t>
      </w:r>
      <w:r w:rsidRPr="00EF2DA6">
        <w:t xml:space="preserve"> however, this database is also backed up at that location in case the other database is down at any time. If that is the case, then the backed up database can be used. </w:t>
      </w:r>
    </w:p>
    <w:p w14:paraId="1E0BF8BA" w14:textId="77777777" w:rsidR="002A426D" w:rsidRDefault="002A426D" w:rsidP="002A426D">
      <w:pPr>
        <w:pStyle w:val="Heading3"/>
        <w:numPr>
          <w:ilvl w:val="0"/>
          <w:numId w:val="0"/>
        </w:numPr>
        <w:ind w:left="720"/>
        <w:rPr>
          <w:rFonts w:ascii="Arial" w:hAnsi="Arial" w:cs="Arial"/>
        </w:rPr>
      </w:pPr>
      <w:r>
        <w:t xml:space="preserve"> </w:t>
      </w:r>
      <w:r w:rsidR="0077564E">
        <w:t xml:space="preserve"> </w:t>
      </w:r>
      <w:bookmarkStart w:id="149" w:name="_Toc437056859"/>
      <w:r>
        <w:rPr>
          <w:rFonts w:ascii="Arial" w:hAnsi="Arial" w:cs="Arial"/>
        </w:rPr>
        <w:t>22h   Access Control and Security</w:t>
      </w:r>
      <w:bookmarkEnd w:id="149"/>
    </w:p>
    <w:p w14:paraId="4C51CB44" w14:textId="77777777" w:rsidR="007A2029" w:rsidRDefault="00BC3645" w:rsidP="007A2029">
      <w:pPr>
        <w:pStyle w:val="Level3Text"/>
        <w:rPr>
          <w:b/>
          <w:i/>
          <w:u w:val="single"/>
        </w:rPr>
      </w:pPr>
      <w:r>
        <w:rPr>
          <w:b/>
          <w:i/>
          <w:u w:val="single"/>
        </w:rPr>
        <w:t>Access Control Matrix:</w:t>
      </w:r>
    </w:p>
    <w:p w14:paraId="78EFC56B" w14:textId="77777777" w:rsidR="00260573" w:rsidRDefault="00260573" w:rsidP="007A2029">
      <w:pPr>
        <w:pStyle w:val="Level3Text"/>
        <w:rPr>
          <w:b/>
          <w:i/>
          <w:u w:val="single"/>
        </w:rPr>
      </w:pPr>
    </w:p>
    <w:tbl>
      <w:tblPr>
        <w:tblW w:w="10027" w:type="dxa"/>
        <w:tblInd w:w="93" w:type="dxa"/>
        <w:tblLook w:val="04A0" w:firstRow="1" w:lastRow="0" w:firstColumn="1" w:lastColumn="0" w:noHBand="0" w:noVBand="1"/>
      </w:tblPr>
      <w:tblGrid>
        <w:gridCol w:w="1618"/>
        <w:gridCol w:w="1806"/>
        <w:gridCol w:w="1749"/>
        <w:gridCol w:w="1618"/>
        <w:gridCol w:w="1618"/>
        <w:gridCol w:w="1618"/>
      </w:tblGrid>
      <w:tr w:rsidR="00DC2F63" w:rsidRPr="00DC2F63" w14:paraId="77A47E51" w14:textId="77777777" w:rsidTr="00510E4E">
        <w:trPr>
          <w:trHeight w:val="1105"/>
        </w:trPr>
        <w:tc>
          <w:tcPr>
            <w:tcW w:w="1618" w:type="dxa"/>
            <w:tcBorders>
              <w:top w:val="single" w:sz="12" w:space="0" w:color="515151"/>
              <w:left w:val="single" w:sz="12" w:space="0" w:color="515151"/>
              <w:bottom w:val="single" w:sz="12" w:space="0" w:color="515151"/>
              <w:right w:val="single" w:sz="12" w:space="0" w:color="515151"/>
            </w:tcBorders>
            <w:shd w:val="clear" w:color="auto" w:fill="auto"/>
            <w:hideMark/>
          </w:tcPr>
          <w:p w14:paraId="21759248" w14:textId="77777777" w:rsidR="00642E48" w:rsidRDefault="00DC2F63" w:rsidP="00DC2F63">
            <w:pPr>
              <w:spacing w:before="0"/>
              <w:jc w:val="left"/>
              <w:rPr>
                <w:rFonts w:eastAsia="Times New Roman"/>
                <w:b/>
                <w:bCs/>
                <w:color w:val="000000"/>
              </w:rPr>
            </w:pPr>
            <w:r w:rsidRPr="00DC2F63">
              <w:rPr>
                <w:rFonts w:eastAsia="Times New Roman"/>
                <w:b/>
                <w:bCs/>
                <w:color w:val="000000"/>
              </w:rPr>
              <w:t xml:space="preserve">Objects </w:t>
            </w:r>
          </w:p>
          <w:p w14:paraId="3679AA1A"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eastAsia="Times New Roman"/>
                <w:b/>
                <w:bCs/>
                <w:color w:val="000000"/>
              </w:rPr>
              <w:br/>
              <w:t>Actors</w:t>
            </w:r>
          </w:p>
        </w:tc>
        <w:tc>
          <w:tcPr>
            <w:tcW w:w="1806" w:type="dxa"/>
            <w:tcBorders>
              <w:top w:val="single" w:sz="12" w:space="0" w:color="515151"/>
              <w:left w:val="nil"/>
              <w:bottom w:val="single" w:sz="12" w:space="0" w:color="515151"/>
              <w:right w:val="single" w:sz="12" w:space="0" w:color="515151"/>
            </w:tcBorders>
            <w:shd w:val="clear" w:color="auto" w:fill="auto"/>
            <w:hideMark/>
          </w:tcPr>
          <w:p w14:paraId="747F6808"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History Database</w:t>
            </w:r>
          </w:p>
        </w:tc>
        <w:tc>
          <w:tcPr>
            <w:tcW w:w="1749" w:type="dxa"/>
            <w:tcBorders>
              <w:top w:val="single" w:sz="12" w:space="0" w:color="515151"/>
              <w:left w:val="nil"/>
              <w:bottom w:val="single" w:sz="12" w:space="0" w:color="515151"/>
              <w:right w:val="single" w:sz="12" w:space="0" w:color="515151"/>
            </w:tcBorders>
            <w:shd w:val="clear" w:color="auto" w:fill="auto"/>
            <w:hideMark/>
          </w:tcPr>
          <w:p w14:paraId="56C6EAC6"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Player database</w:t>
            </w:r>
          </w:p>
        </w:tc>
        <w:tc>
          <w:tcPr>
            <w:tcW w:w="1618" w:type="dxa"/>
            <w:tcBorders>
              <w:top w:val="single" w:sz="12" w:space="0" w:color="515151"/>
              <w:left w:val="nil"/>
              <w:bottom w:val="single" w:sz="12" w:space="0" w:color="515151"/>
              <w:right w:val="single" w:sz="12" w:space="0" w:color="515151"/>
            </w:tcBorders>
            <w:shd w:val="clear" w:color="auto" w:fill="auto"/>
            <w:hideMark/>
          </w:tcPr>
          <w:p w14:paraId="28298F1D"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Settings</w:t>
            </w:r>
          </w:p>
        </w:tc>
        <w:tc>
          <w:tcPr>
            <w:tcW w:w="1618" w:type="dxa"/>
            <w:tcBorders>
              <w:top w:val="single" w:sz="12" w:space="0" w:color="515151"/>
              <w:left w:val="nil"/>
              <w:bottom w:val="single" w:sz="12" w:space="0" w:color="515151"/>
              <w:right w:val="single" w:sz="12" w:space="0" w:color="515151"/>
            </w:tcBorders>
            <w:shd w:val="clear" w:color="auto" w:fill="auto"/>
            <w:hideMark/>
          </w:tcPr>
          <w:p w14:paraId="5D641590"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Resources</w:t>
            </w:r>
          </w:p>
        </w:tc>
        <w:tc>
          <w:tcPr>
            <w:tcW w:w="1618" w:type="dxa"/>
            <w:tcBorders>
              <w:top w:val="single" w:sz="12" w:space="0" w:color="515151"/>
              <w:left w:val="nil"/>
              <w:bottom w:val="single" w:sz="12" w:space="0" w:color="515151"/>
              <w:right w:val="single" w:sz="12" w:space="0" w:color="515151"/>
            </w:tcBorders>
            <w:shd w:val="clear" w:color="auto" w:fill="auto"/>
            <w:hideMark/>
          </w:tcPr>
          <w:p w14:paraId="639C20D5"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Leaderboard</w:t>
            </w:r>
          </w:p>
        </w:tc>
      </w:tr>
      <w:tr w:rsidR="00DC2F63" w:rsidRPr="00DC2F63" w14:paraId="02332685" w14:textId="77777777" w:rsidTr="00510E4E">
        <w:trPr>
          <w:trHeight w:val="537"/>
        </w:trPr>
        <w:tc>
          <w:tcPr>
            <w:tcW w:w="1618" w:type="dxa"/>
            <w:tcBorders>
              <w:top w:val="nil"/>
              <w:left w:val="single" w:sz="12" w:space="0" w:color="515151"/>
              <w:bottom w:val="single" w:sz="12" w:space="0" w:color="515151"/>
              <w:right w:val="single" w:sz="12" w:space="0" w:color="515151"/>
            </w:tcBorders>
            <w:shd w:val="clear" w:color="auto" w:fill="auto"/>
            <w:hideMark/>
          </w:tcPr>
          <w:p w14:paraId="7C8EDBB0" w14:textId="77777777" w:rsidR="00DC2F63" w:rsidRPr="00DC2F63" w:rsidRDefault="00DC2F63" w:rsidP="00DC2F63">
            <w:pPr>
              <w:spacing w:before="0"/>
              <w:rPr>
                <w:rFonts w:eastAsia="Times New Roman"/>
                <w:color w:val="000000"/>
              </w:rPr>
            </w:pPr>
            <w:r w:rsidRPr="00DC2F63">
              <w:rPr>
                <w:rFonts w:eastAsia="Times New Roman"/>
                <w:color w:val="000000"/>
              </w:rPr>
              <w:t>Player</w:t>
            </w:r>
          </w:p>
        </w:tc>
        <w:tc>
          <w:tcPr>
            <w:tcW w:w="1806" w:type="dxa"/>
            <w:tcBorders>
              <w:top w:val="nil"/>
              <w:left w:val="nil"/>
              <w:bottom w:val="single" w:sz="12" w:space="0" w:color="515151"/>
              <w:right w:val="single" w:sz="12" w:space="0" w:color="515151"/>
            </w:tcBorders>
            <w:shd w:val="clear" w:color="auto" w:fill="auto"/>
            <w:hideMark/>
          </w:tcPr>
          <w:p w14:paraId="0F8EEF4B"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viewOnly()</w:t>
            </w:r>
          </w:p>
        </w:tc>
        <w:tc>
          <w:tcPr>
            <w:tcW w:w="1749" w:type="dxa"/>
            <w:tcBorders>
              <w:top w:val="nil"/>
              <w:left w:val="nil"/>
              <w:bottom w:val="single" w:sz="12" w:space="0" w:color="515151"/>
              <w:right w:val="single" w:sz="12" w:space="0" w:color="515151"/>
            </w:tcBorders>
            <w:shd w:val="clear" w:color="auto" w:fill="auto"/>
            <w:hideMark/>
          </w:tcPr>
          <w:p w14:paraId="797EC990"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viewOnly()</w:t>
            </w:r>
          </w:p>
        </w:tc>
        <w:tc>
          <w:tcPr>
            <w:tcW w:w="1618" w:type="dxa"/>
            <w:tcBorders>
              <w:top w:val="nil"/>
              <w:left w:val="nil"/>
              <w:bottom w:val="single" w:sz="12" w:space="0" w:color="515151"/>
              <w:right w:val="single" w:sz="12" w:space="0" w:color="515151"/>
            </w:tcBorders>
            <w:shd w:val="clear" w:color="auto" w:fill="auto"/>
            <w:hideMark/>
          </w:tcPr>
          <w:p w14:paraId="100797CB"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 and update()</w:t>
            </w:r>
          </w:p>
        </w:tc>
        <w:tc>
          <w:tcPr>
            <w:tcW w:w="1618" w:type="dxa"/>
            <w:tcBorders>
              <w:top w:val="nil"/>
              <w:left w:val="nil"/>
              <w:bottom w:val="single" w:sz="12" w:space="0" w:color="515151"/>
              <w:right w:val="single" w:sz="12" w:space="0" w:color="515151"/>
            </w:tcBorders>
            <w:shd w:val="clear" w:color="auto" w:fill="auto"/>
            <w:hideMark/>
          </w:tcPr>
          <w:p w14:paraId="0E57119A"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 and update()</w:t>
            </w:r>
          </w:p>
        </w:tc>
        <w:tc>
          <w:tcPr>
            <w:tcW w:w="1618" w:type="dxa"/>
            <w:tcBorders>
              <w:top w:val="nil"/>
              <w:left w:val="nil"/>
              <w:bottom w:val="single" w:sz="12" w:space="0" w:color="515151"/>
              <w:right w:val="single" w:sz="12" w:space="0" w:color="515151"/>
            </w:tcBorders>
            <w:shd w:val="clear" w:color="auto" w:fill="auto"/>
            <w:hideMark/>
          </w:tcPr>
          <w:p w14:paraId="3D4B0608"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viewOnly()</w:t>
            </w:r>
          </w:p>
        </w:tc>
      </w:tr>
      <w:tr w:rsidR="00DC2F63" w:rsidRPr="00DC2F63" w14:paraId="161ED51F" w14:textId="77777777" w:rsidTr="00510E4E">
        <w:trPr>
          <w:trHeight w:val="486"/>
        </w:trPr>
        <w:tc>
          <w:tcPr>
            <w:tcW w:w="1618" w:type="dxa"/>
            <w:tcBorders>
              <w:top w:val="nil"/>
              <w:left w:val="single" w:sz="12" w:space="0" w:color="515151"/>
              <w:bottom w:val="single" w:sz="12" w:space="0" w:color="515151"/>
              <w:right w:val="single" w:sz="12" w:space="0" w:color="515151"/>
            </w:tcBorders>
            <w:shd w:val="clear" w:color="auto" w:fill="auto"/>
            <w:hideMark/>
          </w:tcPr>
          <w:p w14:paraId="7F5965F9"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Opponent</w:t>
            </w:r>
          </w:p>
        </w:tc>
        <w:tc>
          <w:tcPr>
            <w:tcW w:w="1806" w:type="dxa"/>
            <w:tcBorders>
              <w:top w:val="nil"/>
              <w:left w:val="nil"/>
              <w:bottom w:val="single" w:sz="12" w:space="0" w:color="515151"/>
              <w:right w:val="single" w:sz="12" w:space="0" w:color="515151"/>
            </w:tcBorders>
            <w:shd w:val="clear" w:color="auto" w:fill="auto"/>
            <w:hideMark/>
          </w:tcPr>
          <w:p w14:paraId="23AA015D"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viewOnly()</w:t>
            </w:r>
          </w:p>
        </w:tc>
        <w:tc>
          <w:tcPr>
            <w:tcW w:w="1749" w:type="dxa"/>
            <w:tcBorders>
              <w:top w:val="nil"/>
              <w:left w:val="nil"/>
              <w:bottom w:val="single" w:sz="12" w:space="0" w:color="515151"/>
              <w:right w:val="single" w:sz="12" w:space="0" w:color="515151"/>
            </w:tcBorders>
            <w:shd w:val="clear" w:color="auto" w:fill="auto"/>
            <w:hideMark/>
          </w:tcPr>
          <w:p w14:paraId="4C031996"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viewOnly()</w:t>
            </w:r>
          </w:p>
        </w:tc>
        <w:tc>
          <w:tcPr>
            <w:tcW w:w="1618" w:type="dxa"/>
            <w:tcBorders>
              <w:top w:val="nil"/>
              <w:left w:val="nil"/>
              <w:bottom w:val="single" w:sz="12" w:space="0" w:color="515151"/>
              <w:right w:val="single" w:sz="12" w:space="0" w:color="515151"/>
            </w:tcBorders>
            <w:shd w:val="clear" w:color="auto" w:fill="auto"/>
            <w:hideMark/>
          </w:tcPr>
          <w:p w14:paraId="2DF9704D"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 and update()</w:t>
            </w:r>
          </w:p>
        </w:tc>
        <w:tc>
          <w:tcPr>
            <w:tcW w:w="1618" w:type="dxa"/>
            <w:tcBorders>
              <w:top w:val="nil"/>
              <w:left w:val="nil"/>
              <w:bottom w:val="single" w:sz="12" w:space="0" w:color="515151"/>
              <w:right w:val="single" w:sz="12" w:space="0" w:color="515151"/>
            </w:tcBorders>
            <w:shd w:val="clear" w:color="auto" w:fill="auto"/>
            <w:hideMark/>
          </w:tcPr>
          <w:p w14:paraId="55560786"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 and update()</w:t>
            </w:r>
          </w:p>
        </w:tc>
        <w:tc>
          <w:tcPr>
            <w:tcW w:w="1618" w:type="dxa"/>
            <w:tcBorders>
              <w:top w:val="nil"/>
              <w:left w:val="nil"/>
              <w:bottom w:val="single" w:sz="12" w:space="0" w:color="515151"/>
              <w:right w:val="single" w:sz="12" w:space="0" w:color="515151"/>
            </w:tcBorders>
            <w:shd w:val="clear" w:color="auto" w:fill="auto"/>
            <w:hideMark/>
          </w:tcPr>
          <w:p w14:paraId="606B7971"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viewOnly()</w:t>
            </w:r>
          </w:p>
        </w:tc>
      </w:tr>
      <w:tr w:rsidR="00DC2F63" w:rsidRPr="00DC2F63" w14:paraId="7050ED29" w14:textId="77777777" w:rsidTr="00510E4E">
        <w:trPr>
          <w:trHeight w:val="486"/>
        </w:trPr>
        <w:tc>
          <w:tcPr>
            <w:tcW w:w="1618" w:type="dxa"/>
            <w:tcBorders>
              <w:top w:val="nil"/>
              <w:left w:val="single" w:sz="12" w:space="0" w:color="515151"/>
              <w:bottom w:val="single" w:sz="12" w:space="0" w:color="515151"/>
              <w:right w:val="single" w:sz="12" w:space="0" w:color="515151"/>
            </w:tcBorders>
            <w:shd w:val="clear" w:color="auto" w:fill="auto"/>
            <w:hideMark/>
          </w:tcPr>
          <w:p w14:paraId="37E2BD69"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Game Manager</w:t>
            </w:r>
          </w:p>
        </w:tc>
        <w:tc>
          <w:tcPr>
            <w:tcW w:w="1806" w:type="dxa"/>
            <w:tcBorders>
              <w:top w:val="nil"/>
              <w:left w:val="nil"/>
              <w:bottom w:val="single" w:sz="12" w:space="0" w:color="515151"/>
              <w:right w:val="single" w:sz="12" w:space="0" w:color="515151"/>
            </w:tcBorders>
            <w:shd w:val="clear" w:color="auto" w:fill="auto"/>
            <w:hideMark/>
          </w:tcPr>
          <w:p w14:paraId="10893300"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viewOnly()</w:t>
            </w:r>
          </w:p>
        </w:tc>
        <w:tc>
          <w:tcPr>
            <w:tcW w:w="1749" w:type="dxa"/>
            <w:tcBorders>
              <w:top w:val="nil"/>
              <w:left w:val="nil"/>
              <w:bottom w:val="single" w:sz="12" w:space="0" w:color="515151"/>
              <w:right w:val="single" w:sz="12" w:space="0" w:color="515151"/>
            </w:tcBorders>
            <w:shd w:val="clear" w:color="auto" w:fill="auto"/>
            <w:hideMark/>
          </w:tcPr>
          <w:p w14:paraId="7A762FE8"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viewOnly()</w:t>
            </w:r>
          </w:p>
        </w:tc>
        <w:tc>
          <w:tcPr>
            <w:tcW w:w="1618" w:type="dxa"/>
            <w:tcBorders>
              <w:top w:val="nil"/>
              <w:left w:val="nil"/>
              <w:bottom w:val="single" w:sz="12" w:space="0" w:color="515151"/>
              <w:right w:val="single" w:sz="12" w:space="0" w:color="515151"/>
            </w:tcBorders>
            <w:shd w:val="clear" w:color="auto" w:fill="auto"/>
            <w:hideMark/>
          </w:tcPr>
          <w:p w14:paraId="2318DE3B"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 and update()</w:t>
            </w:r>
          </w:p>
        </w:tc>
        <w:tc>
          <w:tcPr>
            <w:tcW w:w="1618" w:type="dxa"/>
            <w:tcBorders>
              <w:top w:val="nil"/>
              <w:left w:val="nil"/>
              <w:bottom w:val="single" w:sz="12" w:space="0" w:color="515151"/>
              <w:right w:val="single" w:sz="12" w:space="0" w:color="515151"/>
            </w:tcBorders>
            <w:shd w:val="clear" w:color="auto" w:fill="auto"/>
            <w:hideMark/>
          </w:tcPr>
          <w:p w14:paraId="0C123628"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w:t>
            </w:r>
          </w:p>
        </w:tc>
        <w:tc>
          <w:tcPr>
            <w:tcW w:w="1618" w:type="dxa"/>
            <w:tcBorders>
              <w:top w:val="nil"/>
              <w:left w:val="nil"/>
              <w:bottom w:val="single" w:sz="12" w:space="0" w:color="515151"/>
              <w:right w:val="single" w:sz="12" w:space="0" w:color="515151"/>
            </w:tcBorders>
            <w:shd w:val="clear" w:color="auto" w:fill="auto"/>
            <w:hideMark/>
          </w:tcPr>
          <w:p w14:paraId="31B46344"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w:t>
            </w:r>
          </w:p>
        </w:tc>
      </w:tr>
      <w:tr w:rsidR="00DC2F63" w:rsidRPr="00DC2F63" w14:paraId="6F54D4E7" w14:textId="77777777" w:rsidTr="00510E4E">
        <w:trPr>
          <w:trHeight w:val="739"/>
        </w:trPr>
        <w:tc>
          <w:tcPr>
            <w:tcW w:w="1618" w:type="dxa"/>
            <w:tcBorders>
              <w:top w:val="nil"/>
              <w:left w:val="single" w:sz="12" w:space="0" w:color="515151"/>
              <w:bottom w:val="single" w:sz="12" w:space="0" w:color="515151"/>
              <w:right w:val="single" w:sz="12" w:space="0" w:color="515151"/>
            </w:tcBorders>
            <w:shd w:val="clear" w:color="auto" w:fill="auto"/>
            <w:hideMark/>
          </w:tcPr>
          <w:p w14:paraId="6BA72658"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Database Administrator</w:t>
            </w:r>
          </w:p>
        </w:tc>
        <w:tc>
          <w:tcPr>
            <w:tcW w:w="1806" w:type="dxa"/>
            <w:tcBorders>
              <w:top w:val="nil"/>
              <w:left w:val="nil"/>
              <w:bottom w:val="single" w:sz="12" w:space="0" w:color="515151"/>
              <w:right w:val="single" w:sz="12" w:space="0" w:color="515151"/>
            </w:tcBorders>
            <w:shd w:val="clear" w:color="auto" w:fill="auto"/>
            <w:hideMark/>
          </w:tcPr>
          <w:p w14:paraId="0676DFE7"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 and update()</w:t>
            </w:r>
          </w:p>
        </w:tc>
        <w:tc>
          <w:tcPr>
            <w:tcW w:w="1749" w:type="dxa"/>
            <w:tcBorders>
              <w:top w:val="nil"/>
              <w:left w:val="nil"/>
              <w:bottom w:val="single" w:sz="12" w:space="0" w:color="515151"/>
              <w:right w:val="single" w:sz="12" w:space="0" w:color="515151"/>
            </w:tcBorders>
            <w:shd w:val="clear" w:color="auto" w:fill="auto"/>
            <w:hideMark/>
          </w:tcPr>
          <w:p w14:paraId="197863FB"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 and update()</w:t>
            </w:r>
          </w:p>
        </w:tc>
        <w:tc>
          <w:tcPr>
            <w:tcW w:w="1618" w:type="dxa"/>
            <w:tcBorders>
              <w:top w:val="nil"/>
              <w:left w:val="nil"/>
              <w:bottom w:val="single" w:sz="12" w:space="0" w:color="515151"/>
              <w:right w:val="single" w:sz="12" w:space="0" w:color="515151"/>
            </w:tcBorders>
            <w:shd w:val="clear" w:color="auto" w:fill="auto"/>
            <w:hideMark/>
          </w:tcPr>
          <w:p w14:paraId="3AA05D77"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 and update()</w:t>
            </w:r>
          </w:p>
        </w:tc>
        <w:tc>
          <w:tcPr>
            <w:tcW w:w="1618" w:type="dxa"/>
            <w:tcBorders>
              <w:top w:val="nil"/>
              <w:left w:val="nil"/>
              <w:bottom w:val="single" w:sz="12" w:space="0" w:color="515151"/>
              <w:right w:val="single" w:sz="12" w:space="0" w:color="515151"/>
            </w:tcBorders>
            <w:shd w:val="clear" w:color="auto" w:fill="auto"/>
            <w:hideMark/>
          </w:tcPr>
          <w:p w14:paraId="352E6A6F"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w:t>
            </w:r>
          </w:p>
        </w:tc>
        <w:tc>
          <w:tcPr>
            <w:tcW w:w="1618" w:type="dxa"/>
            <w:tcBorders>
              <w:top w:val="nil"/>
              <w:left w:val="nil"/>
              <w:bottom w:val="single" w:sz="12" w:space="0" w:color="515151"/>
              <w:right w:val="single" w:sz="12" w:space="0" w:color="515151"/>
            </w:tcBorders>
            <w:shd w:val="clear" w:color="auto" w:fill="auto"/>
            <w:hideMark/>
          </w:tcPr>
          <w:p w14:paraId="50B5F3BF" w14:textId="77777777"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w:t>
            </w:r>
          </w:p>
        </w:tc>
      </w:tr>
    </w:tbl>
    <w:p w14:paraId="24789F0D" w14:textId="77777777" w:rsidR="00BC3645" w:rsidRPr="00BC3645" w:rsidRDefault="00BC3645" w:rsidP="00C267E6">
      <w:pPr>
        <w:pStyle w:val="Level3Text"/>
        <w:ind w:left="0"/>
        <w:rPr>
          <w:b/>
          <w:i/>
          <w:u w:val="single"/>
        </w:rPr>
      </w:pPr>
    </w:p>
    <w:p w14:paraId="427A7663" w14:textId="77777777" w:rsidR="002A426D" w:rsidRDefault="002A426D" w:rsidP="002A426D">
      <w:pPr>
        <w:pStyle w:val="Level3Text"/>
        <w:ind w:left="0"/>
      </w:pPr>
      <w:r>
        <w:t xml:space="preserve">              </w:t>
      </w:r>
      <w:r w:rsidRPr="00F13F81">
        <w:rPr>
          <w:rFonts w:ascii="Arial" w:hAnsi="Arial" w:cs="Arial"/>
          <w:b/>
        </w:rPr>
        <w:t>22</w:t>
      </w:r>
      <w:r>
        <w:rPr>
          <w:rFonts w:ascii="Arial" w:hAnsi="Arial" w:cs="Arial"/>
          <w:b/>
        </w:rPr>
        <w:t>i</w:t>
      </w:r>
      <w:r w:rsidRPr="00F13F81">
        <w:rPr>
          <w:rFonts w:ascii="Arial" w:hAnsi="Arial" w:cs="Arial"/>
          <w:b/>
        </w:rPr>
        <w:t xml:space="preserve">   </w:t>
      </w:r>
      <w:r>
        <w:rPr>
          <w:rFonts w:ascii="Arial" w:hAnsi="Arial" w:cs="Arial"/>
          <w:b/>
        </w:rPr>
        <w:t>Global Software Control</w:t>
      </w:r>
    </w:p>
    <w:p w14:paraId="6F1C846F" w14:textId="77777777" w:rsidR="00D457F7" w:rsidRDefault="00D457F7" w:rsidP="00A967BD">
      <w:pPr>
        <w:pStyle w:val="Level3Text"/>
      </w:pPr>
      <w:r w:rsidRPr="007629BB">
        <w:t>The control flow that will be selected for The Rise of Civilizations will be the event-driven control flow paradigm. Once the user requests some operation by clicking on a button, an event will become available and it will be dispatched to an appropriate object, based on the information associated with the event. This can include clicking on the “Build” button. Once the user clicks on the “Build Unit” button, an event will be fired and an appropriate object will be dispatched which will result in a creation of a new Unit on the game screen. This will be the case for almost all of the featu</w:t>
      </w:r>
      <w:r w:rsidR="00B43078">
        <w:t xml:space="preserve">res of the game. Once the user </w:t>
      </w:r>
      <w:r w:rsidRPr="007629BB">
        <w:t>clicks or presses something, an appropriate event will be fired, resulting in a new window appearing or a new action taking place.</w:t>
      </w:r>
    </w:p>
    <w:p w14:paraId="341199AD" w14:textId="77777777" w:rsidR="00B21B74" w:rsidRDefault="00B21B74" w:rsidP="00B21B74">
      <w:pPr>
        <w:pStyle w:val="Level3Text"/>
        <w:ind w:left="0"/>
        <w:rPr>
          <w:rFonts w:ascii="Arial" w:hAnsi="Arial" w:cs="Arial"/>
          <w:b/>
        </w:rPr>
      </w:pPr>
      <w:r>
        <w:t xml:space="preserve">         </w:t>
      </w:r>
      <w:r w:rsidR="006349AE">
        <w:t xml:space="preserve">     </w:t>
      </w:r>
      <w:r w:rsidRPr="00F13F81">
        <w:rPr>
          <w:rFonts w:ascii="Arial" w:hAnsi="Arial" w:cs="Arial"/>
          <w:b/>
        </w:rPr>
        <w:t>22</w:t>
      </w:r>
      <w:r w:rsidR="006349AE">
        <w:rPr>
          <w:rFonts w:ascii="Arial" w:hAnsi="Arial" w:cs="Arial"/>
          <w:b/>
        </w:rPr>
        <w:t>j</w:t>
      </w:r>
      <w:r w:rsidR="00147A70">
        <w:rPr>
          <w:rFonts w:ascii="Arial" w:hAnsi="Arial" w:cs="Arial"/>
          <w:b/>
        </w:rPr>
        <w:t xml:space="preserve">   </w:t>
      </w:r>
      <w:r w:rsidR="009215BE">
        <w:rPr>
          <w:rFonts w:ascii="Arial" w:hAnsi="Arial" w:cs="Arial"/>
          <w:b/>
        </w:rPr>
        <w:t>Boundary Conditions</w:t>
      </w:r>
    </w:p>
    <w:p w14:paraId="2241455C" w14:textId="77777777" w:rsidR="00A031E1" w:rsidRPr="000D0DF3" w:rsidRDefault="00A031E1" w:rsidP="00A031E1">
      <w:pPr>
        <w:pStyle w:val="ListParagraph"/>
        <w:ind w:left="1080"/>
      </w:pPr>
      <w:r w:rsidRPr="000D0DF3">
        <w:lastRenderedPageBreak/>
        <w:t xml:space="preserve">The boundary conditions of the system specifies how the system is started, initialized, and shut down and we need to define how we deal with major failures such as data corruption and network outages.  </w:t>
      </w:r>
    </w:p>
    <w:p w14:paraId="3D0EA726" w14:textId="77777777" w:rsidR="00A031E1" w:rsidRPr="000D0DF3" w:rsidRDefault="00A031E1" w:rsidP="00A031E1">
      <w:pPr>
        <w:pStyle w:val="ListParagraph"/>
        <w:ind w:left="1080"/>
      </w:pPr>
    </w:p>
    <w:p w14:paraId="762F36A4" w14:textId="77777777" w:rsidR="00A031E1" w:rsidRPr="000D0DF3" w:rsidRDefault="00A031E1" w:rsidP="00A031E1">
      <w:pPr>
        <w:pStyle w:val="ListParagraph"/>
        <w:ind w:left="1080"/>
      </w:pPr>
      <w:r w:rsidRPr="000D0DF3">
        <w:rPr>
          <w:i/>
        </w:rPr>
        <w:t>Startup and Shutdown</w:t>
      </w:r>
      <w:r w:rsidRPr="000D0DF3">
        <w:t xml:space="preserve">: Each game instance is initialized and started as soon as the player connects to the game server on the social networking website using the game icon on local machine. The player can terminate that game instance by choosing the Exit option from the menu on the game window or closing the session forcibly by clicking the cross button on the top right corner of the window.  </w:t>
      </w:r>
    </w:p>
    <w:p w14:paraId="0C50299E" w14:textId="77777777" w:rsidR="00A031E1" w:rsidRPr="000D0DF3" w:rsidRDefault="00A031E1" w:rsidP="00A031E1">
      <w:pPr>
        <w:pStyle w:val="ListParagraph"/>
        <w:ind w:left="1080"/>
      </w:pPr>
    </w:p>
    <w:p w14:paraId="7A594592" w14:textId="77777777" w:rsidR="00A031E1" w:rsidRDefault="00A031E1" w:rsidP="003C2597">
      <w:pPr>
        <w:pStyle w:val="ListParagraph"/>
        <w:ind w:left="1080"/>
      </w:pPr>
      <w:r w:rsidRPr="000D0DF3">
        <w:rPr>
          <w:i/>
        </w:rPr>
        <w:t>Exception Handling</w:t>
      </w:r>
      <w:r w:rsidRPr="000D0DF3">
        <w:t>: The Rise of Civilizations game is somewhat network-dependent. Hence, we have to take care of network outages. So, in case of any such failure, the system should be able to save the state of the game for a particular player after every move. Later on when the network resumes, the player should be able to restore to its previous state of game from where he left. There are exceptions handling mechanisms on java to handle such unexpectedly closed sockets. We need to handle these exceptions carefully, since our game is network dependent for most of its data resources.  Subsystem responsible for database management should be able to detect whether or not it was properly shut down and should be able to perform consistency checks and repair corrupted data, as necessary.</w:t>
      </w:r>
    </w:p>
    <w:p w14:paraId="4DCEF490" w14:textId="77777777" w:rsidR="00C62D61" w:rsidRDefault="00C62D61" w:rsidP="003C2597">
      <w:pPr>
        <w:pStyle w:val="ListParagraph"/>
        <w:ind w:left="1080"/>
      </w:pPr>
    </w:p>
    <w:p w14:paraId="17892257" w14:textId="77777777" w:rsidR="00C62D61" w:rsidRDefault="000D18C5" w:rsidP="00A504BD">
      <w:pPr>
        <w:pStyle w:val="Heading2"/>
        <w:rPr>
          <w:rFonts w:ascii="Arial" w:hAnsi="Arial" w:cs="Arial"/>
        </w:rPr>
      </w:pPr>
      <w:bookmarkStart w:id="150" w:name="_Toc437056860"/>
      <w:r w:rsidRPr="00FB60A2">
        <w:rPr>
          <w:rFonts w:ascii="Arial" w:hAnsi="Arial" w:cs="Arial"/>
        </w:rPr>
        <w:t>Subsystem Services</w:t>
      </w:r>
      <w:bookmarkEnd w:id="150"/>
    </w:p>
    <w:p w14:paraId="02F717E9" w14:textId="77777777" w:rsidR="009F3A19" w:rsidRPr="009F3A19" w:rsidRDefault="009F3A19" w:rsidP="008457CA">
      <w:pPr>
        <w:pStyle w:val="Level2Text"/>
        <w:numPr>
          <w:ilvl w:val="0"/>
          <w:numId w:val="75"/>
        </w:numPr>
      </w:pPr>
      <w:r>
        <w:rPr>
          <w:i/>
        </w:rPr>
        <w:t>UserManager:</w:t>
      </w:r>
      <w:r w:rsidR="000E1738">
        <w:t xml:space="preserve"> The </w:t>
      </w:r>
      <w:r w:rsidR="000E1738">
        <w:rPr>
          <w:i/>
        </w:rPr>
        <w:t xml:space="preserve">UserManager </w:t>
      </w:r>
      <w:r w:rsidR="000E1738">
        <w:t xml:space="preserve">should keep track of all the users that may have logged into the game from the current installation of the game. The </w:t>
      </w:r>
      <w:r w:rsidR="000E1738">
        <w:rPr>
          <w:i/>
        </w:rPr>
        <w:t xml:space="preserve">UserManager </w:t>
      </w:r>
      <w:r w:rsidR="000E1738">
        <w:t xml:space="preserve">will be responsible for enabling a new user to successfully log into the game and </w:t>
      </w:r>
      <w:r w:rsidR="00EE13E0">
        <w:t>to enable a returning user to continue his/her game from a previous checkpoint.</w:t>
      </w:r>
    </w:p>
    <w:p w14:paraId="5C5CF0E0" w14:textId="77777777" w:rsidR="009F3A19" w:rsidRPr="009F3A19" w:rsidRDefault="009F3A19" w:rsidP="008457CA">
      <w:pPr>
        <w:pStyle w:val="Level2Text"/>
        <w:numPr>
          <w:ilvl w:val="0"/>
          <w:numId w:val="75"/>
        </w:numPr>
      </w:pPr>
      <w:r>
        <w:rPr>
          <w:i/>
        </w:rPr>
        <w:t>LevelManager:</w:t>
      </w:r>
      <w:r w:rsidR="00EE13E0">
        <w:rPr>
          <w:i/>
        </w:rPr>
        <w:t xml:space="preserve"> </w:t>
      </w:r>
      <w:r w:rsidR="00EE13E0">
        <w:t xml:space="preserve">The </w:t>
      </w:r>
      <w:r w:rsidR="00EE13E0">
        <w:rPr>
          <w:i/>
        </w:rPr>
        <w:t xml:space="preserve">LevelManager </w:t>
      </w:r>
      <w:r w:rsidR="00EE13E0">
        <w:t xml:space="preserve">should keep track of all the levels available in the game. It should also contain a mapping for all the returning users with their respective levels of gameplay. The </w:t>
      </w:r>
      <w:r w:rsidR="00EE13E0">
        <w:rPr>
          <w:i/>
        </w:rPr>
        <w:t xml:space="preserve">LevelManager </w:t>
      </w:r>
      <w:r w:rsidR="00EE13E0">
        <w:t>should also know the next level to load at any point of user’s gameplay.</w:t>
      </w:r>
    </w:p>
    <w:p w14:paraId="7491BA29" w14:textId="77777777" w:rsidR="009F3A19" w:rsidRPr="009F3A19" w:rsidRDefault="009F3A19" w:rsidP="008457CA">
      <w:pPr>
        <w:pStyle w:val="Level2Text"/>
        <w:numPr>
          <w:ilvl w:val="0"/>
          <w:numId w:val="75"/>
        </w:numPr>
      </w:pPr>
      <w:r>
        <w:rPr>
          <w:i/>
        </w:rPr>
        <w:t>SettingsManager:</w:t>
      </w:r>
      <w:r w:rsidR="003F3BEF">
        <w:rPr>
          <w:i/>
        </w:rPr>
        <w:t xml:space="preserve"> </w:t>
      </w:r>
      <w:r w:rsidR="003F3BEF">
        <w:t xml:space="preserve">The </w:t>
      </w:r>
      <w:r w:rsidR="003F3BEF">
        <w:rPr>
          <w:i/>
        </w:rPr>
        <w:t xml:space="preserve">SettingsManager </w:t>
      </w:r>
      <w:r w:rsidR="003F3BEF">
        <w:t xml:space="preserve">should keep track of all the user settings. The user settings may include the map style, screen resolution, sound level, key combinations. The </w:t>
      </w:r>
      <w:r w:rsidR="003F3BEF">
        <w:rPr>
          <w:i/>
        </w:rPr>
        <w:t xml:space="preserve">SettingsManager </w:t>
      </w:r>
      <w:r w:rsidR="003F3BEF">
        <w:t>should keep track of the settings corresponding to different users of the system so that the game can successfully load the game settings for all the returning users of the game.</w:t>
      </w:r>
    </w:p>
    <w:p w14:paraId="159FA03F" w14:textId="77777777" w:rsidR="009F3A19" w:rsidRPr="009F3A19" w:rsidRDefault="009F3A19" w:rsidP="008457CA">
      <w:pPr>
        <w:pStyle w:val="Level2Text"/>
        <w:numPr>
          <w:ilvl w:val="0"/>
          <w:numId w:val="75"/>
        </w:numPr>
      </w:pPr>
      <w:r>
        <w:rPr>
          <w:i/>
        </w:rPr>
        <w:t>GameController:</w:t>
      </w:r>
      <w:r w:rsidR="003F3BEF">
        <w:rPr>
          <w:i/>
        </w:rPr>
        <w:t xml:space="preserve"> </w:t>
      </w:r>
      <w:r w:rsidR="004B26CE">
        <w:t xml:space="preserve">The </w:t>
      </w:r>
      <w:r w:rsidR="004B26CE">
        <w:rPr>
          <w:i/>
        </w:rPr>
        <w:t xml:space="preserve">GameController </w:t>
      </w:r>
      <w:r w:rsidR="004B26CE">
        <w:t xml:space="preserve">class has to keep track of the flow of the game. The </w:t>
      </w:r>
      <w:r w:rsidR="004B26CE">
        <w:rPr>
          <w:i/>
        </w:rPr>
        <w:t xml:space="preserve">GameController </w:t>
      </w:r>
      <w:r w:rsidR="004B26CE">
        <w:t xml:space="preserve">class should know which user action should call which computation and that computation should display what on screen. It should also act as a dispatcher between the model and the view components of the game. </w:t>
      </w:r>
    </w:p>
    <w:p w14:paraId="27D3535A" w14:textId="77777777" w:rsidR="009F3A19" w:rsidRPr="009F3A19" w:rsidRDefault="009F3A19" w:rsidP="008457CA">
      <w:pPr>
        <w:pStyle w:val="Level2Text"/>
        <w:numPr>
          <w:ilvl w:val="0"/>
          <w:numId w:val="75"/>
        </w:numPr>
      </w:pPr>
      <w:r>
        <w:rPr>
          <w:i/>
        </w:rPr>
        <w:lastRenderedPageBreak/>
        <w:t>GameState:</w:t>
      </w:r>
      <w:r w:rsidR="003F3BEF">
        <w:rPr>
          <w:i/>
        </w:rPr>
        <w:t xml:space="preserve"> </w:t>
      </w:r>
      <w:r w:rsidR="003F3BEF">
        <w:t xml:space="preserve">The </w:t>
      </w:r>
      <w:r w:rsidR="003F3BEF">
        <w:rPr>
          <w:i/>
        </w:rPr>
        <w:t xml:space="preserve">GameState </w:t>
      </w:r>
      <w:r w:rsidR="003F3BEF">
        <w:t xml:space="preserve">should keep track of all the data present in the game at any instant such as the player units, the player’s army strength, the technologies owned by him. The </w:t>
      </w:r>
      <w:r w:rsidR="003F3BEF">
        <w:rPr>
          <w:i/>
        </w:rPr>
        <w:t xml:space="preserve">GameState </w:t>
      </w:r>
      <w:r w:rsidR="003F3BEF">
        <w:t xml:space="preserve">is also responsible for having the logic for the game encapsulated within such that for any game scenario, it is able map every user action/move to gameplay progress. </w:t>
      </w:r>
    </w:p>
    <w:p w14:paraId="71315B97" w14:textId="77777777" w:rsidR="009F3A19" w:rsidRPr="00C232EB" w:rsidRDefault="00C232EB" w:rsidP="008457CA">
      <w:pPr>
        <w:pStyle w:val="Level2Text"/>
        <w:numPr>
          <w:ilvl w:val="0"/>
          <w:numId w:val="75"/>
        </w:numPr>
      </w:pPr>
      <w:r>
        <w:rPr>
          <w:i/>
        </w:rPr>
        <w:t>GameResources:</w:t>
      </w:r>
      <w:r w:rsidR="00F77A3A">
        <w:t xml:space="preserve"> The </w:t>
      </w:r>
      <w:r w:rsidR="00F77A3A">
        <w:rPr>
          <w:i/>
        </w:rPr>
        <w:t xml:space="preserve">GameResources </w:t>
      </w:r>
      <w:r w:rsidR="00F77A3A">
        <w:t xml:space="preserve">should keep track of all the </w:t>
      </w:r>
      <w:r w:rsidR="002A1BD9">
        <w:t xml:space="preserve">resources present in the game at any instant. The resources consist of stone, gold, wood, housing units, mining units, </w:t>
      </w:r>
      <w:r w:rsidR="00FC7060">
        <w:t xml:space="preserve">food stacking units, army units, in other words, any such entity in the game that determines the user’s worth in the game. </w:t>
      </w:r>
    </w:p>
    <w:p w14:paraId="0D939D08" w14:textId="77777777" w:rsidR="00C232EB" w:rsidRPr="00C232EB" w:rsidRDefault="00C232EB" w:rsidP="008457CA">
      <w:pPr>
        <w:pStyle w:val="Level2Text"/>
        <w:numPr>
          <w:ilvl w:val="0"/>
          <w:numId w:val="75"/>
        </w:numPr>
      </w:pPr>
      <w:r>
        <w:rPr>
          <w:i/>
        </w:rPr>
        <w:t>GameUnits:</w:t>
      </w:r>
      <w:r w:rsidR="00671E9A">
        <w:rPr>
          <w:i/>
        </w:rPr>
        <w:t xml:space="preserve"> </w:t>
      </w:r>
      <w:r w:rsidR="00671E9A">
        <w:t xml:space="preserve">The </w:t>
      </w:r>
      <w:r w:rsidR="00671E9A">
        <w:rPr>
          <w:i/>
        </w:rPr>
        <w:t xml:space="preserve">GameUnits </w:t>
      </w:r>
      <w:r w:rsidR="00671E9A">
        <w:t xml:space="preserve">should keep track of all types of units such as food stacking units, mining units, docking units, army units, their location in the game and the amount of resources that unit is worth. </w:t>
      </w:r>
    </w:p>
    <w:p w14:paraId="72FBE20B" w14:textId="77777777" w:rsidR="000C7CCC" w:rsidRPr="00E921E6" w:rsidRDefault="00DD50E3" w:rsidP="008457CA">
      <w:pPr>
        <w:pStyle w:val="Level2Text"/>
        <w:numPr>
          <w:ilvl w:val="0"/>
          <w:numId w:val="75"/>
        </w:numPr>
      </w:pPr>
      <w:r>
        <w:rPr>
          <w:i/>
        </w:rPr>
        <w:t>Strategy:</w:t>
      </w:r>
      <w:r w:rsidR="00671E9A">
        <w:rPr>
          <w:i/>
        </w:rPr>
        <w:t xml:space="preserve"> </w:t>
      </w:r>
      <w:r w:rsidR="00671E9A">
        <w:t xml:space="preserve">The </w:t>
      </w:r>
      <w:r w:rsidR="00671E9A">
        <w:rPr>
          <w:i/>
        </w:rPr>
        <w:t xml:space="preserve">Strategy </w:t>
      </w:r>
      <w:r w:rsidR="00671E9A">
        <w:t xml:space="preserve">come into play when the players engage in conquests. The </w:t>
      </w:r>
      <w:r w:rsidR="00671E9A">
        <w:rPr>
          <w:i/>
        </w:rPr>
        <w:t xml:space="preserve">Startegy </w:t>
      </w:r>
      <w:r w:rsidR="00671E9A">
        <w:t xml:space="preserve">keeps track of the technologies and the arms/weapons owned by the army units of each of the players engaged in a conquest in the game. </w:t>
      </w:r>
    </w:p>
    <w:p w14:paraId="441BAB4B" w14:textId="77777777" w:rsidR="00A504BD" w:rsidRPr="00FB60A2" w:rsidRDefault="00A504BD" w:rsidP="00A504BD">
      <w:pPr>
        <w:pStyle w:val="Heading2"/>
        <w:rPr>
          <w:rFonts w:ascii="Arial" w:hAnsi="Arial" w:cs="Arial"/>
        </w:rPr>
      </w:pPr>
      <w:bookmarkStart w:id="151" w:name="_Toc437056861"/>
      <w:r w:rsidRPr="00FB60A2">
        <w:rPr>
          <w:rFonts w:ascii="Arial" w:hAnsi="Arial" w:cs="Arial"/>
        </w:rPr>
        <w:t>User Interface</w:t>
      </w:r>
      <w:bookmarkEnd w:id="151"/>
    </w:p>
    <w:p w14:paraId="74873A47" w14:textId="77777777" w:rsidR="003D4189" w:rsidRDefault="003D4189" w:rsidP="003D4189">
      <w:pPr>
        <w:pStyle w:val="Level2Subheading"/>
        <w:rPr>
          <w:u w:val="none"/>
        </w:rPr>
      </w:pPr>
      <w:r>
        <w:rPr>
          <w:u w:val="none"/>
        </w:rPr>
        <w:t xml:space="preserve">Below is the preliminary design for the user interface. </w:t>
      </w:r>
    </w:p>
    <w:p w14:paraId="02D3B46D" w14:textId="77777777" w:rsidR="004C762B" w:rsidRPr="00985924" w:rsidRDefault="00E921E6" w:rsidP="00E921E6">
      <w:pPr>
        <w:pStyle w:val="Level2Text"/>
        <w:jc w:val="center"/>
        <w:rPr>
          <w:b/>
          <w:i/>
        </w:rPr>
      </w:pPr>
      <w:r>
        <w:rPr>
          <w:b/>
          <w:i/>
          <w:noProof/>
        </w:rPr>
        <w:drawing>
          <wp:anchor distT="0" distB="0" distL="114300" distR="114300" simplePos="0" relativeHeight="251679744" behindDoc="0" locked="0" layoutInCell="1" allowOverlap="1" wp14:anchorId="0A6378BA" wp14:editId="251B3C22">
            <wp:simplePos x="0" y="0"/>
            <wp:positionH relativeFrom="column">
              <wp:posOffset>-457200</wp:posOffset>
            </wp:positionH>
            <wp:positionV relativeFrom="paragraph">
              <wp:posOffset>759460</wp:posOffset>
            </wp:positionV>
            <wp:extent cx="7038975" cy="4124325"/>
            <wp:effectExtent l="0" t="0" r="9525" b="9525"/>
            <wp:wrapTopAndBottom/>
            <wp:docPr id="32" name="Picture 32" descr="C:\Users\Akhil\Desktop\Sequence\UI\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khil\Desktop\Sequence\UI\Picture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3897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985924">
        <w:rPr>
          <w:b/>
          <w:i/>
        </w:rPr>
        <w:t xml:space="preserve">Figure 19.0: The image shows the home screen for the game, contains the “Learn </w:t>
      </w:r>
      <w:r w:rsidR="00F633C7">
        <w:rPr>
          <w:b/>
          <w:i/>
        </w:rPr>
        <w:t>to play”, “History”, “Game Configuration” menus.</w:t>
      </w:r>
    </w:p>
    <w:p w14:paraId="0EBD6C2D" w14:textId="77777777" w:rsidR="00561B4A" w:rsidRDefault="00561B4A" w:rsidP="003C4835">
      <w:pPr>
        <w:pStyle w:val="Heading2"/>
        <w:numPr>
          <w:ilvl w:val="0"/>
          <w:numId w:val="0"/>
        </w:numPr>
        <w:rPr>
          <w:rFonts w:ascii="Times New Roman" w:hAnsi="Times New Roman" w:cs="Times New Roman"/>
          <w:i/>
        </w:rPr>
      </w:pPr>
    </w:p>
    <w:p w14:paraId="13EBC522" w14:textId="77777777" w:rsidR="003C4835" w:rsidRPr="003C4835" w:rsidRDefault="003C4835" w:rsidP="003C4835">
      <w:pPr>
        <w:pStyle w:val="Level2Text"/>
      </w:pPr>
    </w:p>
    <w:p w14:paraId="56F6581B" w14:textId="77777777" w:rsidR="002441B2" w:rsidRDefault="002E4BD3" w:rsidP="002441B2">
      <w:pPr>
        <w:pStyle w:val="Heading2"/>
        <w:numPr>
          <w:ilvl w:val="0"/>
          <w:numId w:val="0"/>
        </w:numPr>
        <w:ind w:left="720"/>
        <w:rPr>
          <w:rFonts w:ascii="Times New Roman" w:hAnsi="Times New Roman" w:cs="Times New Roman"/>
          <w:i/>
        </w:rPr>
      </w:pPr>
      <w:bookmarkStart w:id="152" w:name="_Toc437056862"/>
      <w:r>
        <w:rPr>
          <w:rFonts w:ascii="Times New Roman" w:hAnsi="Times New Roman" w:cs="Times New Roman"/>
          <w:i/>
        </w:rPr>
        <w:t>Figure 20.0: The image shows the first screen that the user encounters after starting a new game, shows the available resources in bottom left corner, map in the bottom right corner and the player name in the top-right corner.</w:t>
      </w:r>
      <w:bookmarkEnd w:id="152"/>
    </w:p>
    <w:p w14:paraId="439EEAD6" w14:textId="77777777" w:rsidR="00750A3B" w:rsidRDefault="002939C4" w:rsidP="00750A3B">
      <w:pPr>
        <w:pStyle w:val="Level2Text"/>
      </w:pPr>
      <w:r>
        <w:rPr>
          <w:noProof/>
        </w:rPr>
        <w:drawing>
          <wp:anchor distT="0" distB="0" distL="114300" distR="114300" simplePos="0" relativeHeight="251680768" behindDoc="0" locked="0" layoutInCell="1" allowOverlap="1" wp14:anchorId="20DE9F8C" wp14:editId="179B845F">
            <wp:simplePos x="0" y="0"/>
            <wp:positionH relativeFrom="column">
              <wp:posOffset>-390525</wp:posOffset>
            </wp:positionH>
            <wp:positionV relativeFrom="paragraph">
              <wp:posOffset>439420</wp:posOffset>
            </wp:positionV>
            <wp:extent cx="7000875" cy="5486400"/>
            <wp:effectExtent l="0" t="0" r="9525" b="0"/>
            <wp:wrapTopAndBottom/>
            <wp:docPr id="34" name="Picture 34" descr="C:\Users\Akhil\Desktop\Sequence\UI\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khil\Desktop\Sequence\UI\Picture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00875" cy="548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A3E437" w14:textId="77777777" w:rsidR="002939C4" w:rsidRDefault="002939C4" w:rsidP="002939C4">
      <w:pPr>
        <w:pStyle w:val="Level2Text"/>
        <w:ind w:left="0"/>
      </w:pPr>
    </w:p>
    <w:p w14:paraId="2476EEF8" w14:textId="77777777" w:rsidR="00342135" w:rsidRDefault="00342135" w:rsidP="002939C4">
      <w:pPr>
        <w:pStyle w:val="Level2Text"/>
        <w:ind w:left="0"/>
        <w:rPr>
          <w:b/>
          <w:i/>
        </w:rPr>
      </w:pPr>
    </w:p>
    <w:p w14:paraId="01BA6389" w14:textId="77777777" w:rsidR="00342135" w:rsidRDefault="00342135" w:rsidP="002939C4">
      <w:pPr>
        <w:pStyle w:val="Level2Text"/>
        <w:ind w:left="0"/>
        <w:rPr>
          <w:b/>
          <w:i/>
        </w:rPr>
      </w:pPr>
    </w:p>
    <w:p w14:paraId="66891E2A" w14:textId="77777777" w:rsidR="00750A3B" w:rsidRDefault="00750A3B" w:rsidP="002939C4">
      <w:pPr>
        <w:pStyle w:val="Level2Text"/>
        <w:ind w:left="0"/>
        <w:rPr>
          <w:b/>
          <w:i/>
        </w:rPr>
      </w:pPr>
      <w:r>
        <w:rPr>
          <w:b/>
          <w:i/>
        </w:rPr>
        <w:lastRenderedPageBreak/>
        <w:t>Figure</w:t>
      </w:r>
      <w:r w:rsidR="00DC7D22">
        <w:rPr>
          <w:b/>
          <w:i/>
        </w:rPr>
        <w:t xml:space="preserve"> 21.0</w:t>
      </w:r>
      <w:r w:rsidR="001C1BB1">
        <w:rPr>
          <w:b/>
          <w:i/>
        </w:rPr>
        <w:t xml:space="preserve">: The image shows the various units such as “Housing Units”, “Renewable Food Units”, </w:t>
      </w:r>
      <w:r w:rsidR="00D277B3">
        <w:rPr>
          <w:b/>
          <w:i/>
        </w:rPr>
        <w:t>and “</w:t>
      </w:r>
      <w:r w:rsidR="001C1BB1">
        <w:rPr>
          <w:b/>
          <w:i/>
        </w:rPr>
        <w:t>Mining Units” that may be built by the user during his/her gameplay</w:t>
      </w:r>
      <w:r w:rsidR="009F1680">
        <w:rPr>
          <w:b/>
          <w:i/>
        </w:rPr>
        <w:t>.</w:t>
      </w:r>
    </w:p>
    <w:p w14:paraId="35570F39" w14:textId="77777777" w:rsidR="009F1680" w:rsidRPr="00750A3B" w:rsidRDefault="009F1680" w:rsidP="002939C4">
      <w:pPr>
        <w:pStyle w:val="Level2Text"/>
        <w:ind w:left="0"/>
        <w:rPr>
          <w:b/>
          <w:i/>
        </w:rPr>
      </w:pPr>
    </w:p>
    <w:p w14:paraId="67EFBFA4" w14:textId="77777777" w:rsidR="005A1B2C" w:rsidRPr="005A1B2C" w:rsidRDefault="005F5928" w:rsidP="005A1B2C">
      <w:pPr>
        <w:pStyle w:val="Level2Text"/>
      </w:pPr>
      <w:r>
        <w:rPr>
          <w:b/>
          <w:i/>
          <w:noProof/>
        </w:rPr>
        <w:drawing>
          <wp:anchor distT="0" distB="0" distL="114300" distR="114300" simplePos="0" relativeHeight="251681792" behindDoc="0" locked="0" layoutInCell="1" allowOverlap="1" wp14:anchorId="4431E111" wp14:editId="489417A0">
            <wp:simplePos x="0" y="0"/>
            <wp:positionH relativeFrom="column">
              <wp:posOffset>-542925</wp:posOffset>
            </wp:positionH>
            <wp:positionV relativeFrom="paragraph">
              <wp:posOffset>540385</wp:posOffset>
            </wp:positionV>
            <wp:extent cx="6886575" cy="5229225"/>
            <wp:effectExtent l="0" t="0" r="9525" b="9525"/>
            <wp:wrapTopAndBottom/>
            <wp:docPr id="35" name="Picture 35" descr="C:\Users\Akhil\Desktop\Sequence\UI\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khil\Desktop\Sequence\UI\Picture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86575" cy="5229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97F0C9" w14:textId="77777777" w:rsidR="00D46E1C" w:rsidRDefault="00D46E1C" w:rsidP="002441B2">
      <w:pPr>
        <w:pStyle w:val="Heading2"/>
        <w:numPr>
          <w:ilvl w:val="0"/>
          <w:numId w:val="0"/>
        </w:numPr>
        <w:ind w:left="720"/>
        <w:rPr>
          <w:rFonts w:ascii="Arial" w:hAnsi="Arial" w:cs="Arial"/>
        </w:rPr>
      </w:pPr>
    </w:p>
    <w:p w14:paraId="26FD32AD" w14:textId="77777777" w:rsidR="006C7306" w:rsidRDefault="006C7306" w:rsidP="006C7306">
      <w:pPr>
        <w:pStyle w:val="Level2Text"/>
      </w:pPr>
    </w:p>
    <w:p w14:paraId="5A8DE0CD" w14:textId="77777777" w:rsidR="006C7306" w:rsidRPr="006C7306" w:rsidRDefault="006C7306" w:rsidP="006C7306">
      <w:pPr>
        <w:pStyle w:val="Level2Text"/>
      </w:pPr>
    </w:p>
    <w:p w14:paraId="0FF5FD08" w14:textId="77777777" w:rsidR="002441B2" w:rsidRDefault="005F5928" w:rsidP="002441B2">
      <w:pPr>
        <w:pStyle w:val="Heading2"/>
        <w:numPr>
          <w:ilvl w:val="0"/>
          <w:numId w:val="0"/>
        </w:numPr>
        <w:ind w:left="720"/>
        <w:rPr>
          <w:rFonts w:ascii="Times New Roman" w:hAnsi="Times New Roman" w:cs="Times New Roman"/>
          <w:i/>
        </w:rPr>
      </w:pPr>
      <w:bookmarkStart w:id="153" w:name="_Toc437056863"/>
      <w:r>
        <w:rPr>
          <w:rFonts w:ascii="Times New Roman" w:hAnsi="Times New Roman" w:cs="Times New Roman"/>
          <w:i/>
        </w:rPr>
        <w:lastRenderedPageBreak/>
        <w:t>Figure 22.0: The image shows the scenario wherein the players engage in conquest. The menu at the bottom shows the technologies the player can deploy during the conquest along with the armed men available for conquest.</w:t>
      </w:r>
      <w:bookmarkEnd w:id="153"/>
    </w:p>
    <w:p w14:paraId="6AF8C63D" w14:textId="77777777" w:rsidR="00F95FDE" w:rsidRDefault="00F95FDE" w:rsidP="00F95FDE">
      <w:pPr>
        <w:pStyle w:val="Level2Text"/>
      </w:pPr>
    </w:p>
    <w:p w14:paraId="64DA040D" w14:textId="77777777" w:rsidR="00284B94" w:rsidRDefault="00E408BE" w:rsidP="00284B94">
      <w:pPr>
        <w:pStyle w:val="Level2Text"/>
        <w:ind w:left="0"/>
        <w:rPr>
          <w:sz w:val="16"/>
          <w:szCs w:val="16"/>
        </w:rPr>
      </w:pPr>
      <w:r>
        <w:rPr>
          <w:noProof/>
        </w:rPr>
        <w:drawing>
          <wp:anchor distT="0" distB="0" distL="114300" distR="114300" simplePos="0" relativeHeight="251682816" behindDoc="0" locked="0" layoutInCell="1" allowOverlap="1" wp14:anchorId="745B35C8" wp14:editId="6A2B1FA2">
            <wp:simplePos x="0" y="0"/>
            <wp:positionH relativeFrom="column">
              <wp:posOffset>-504825</wp:posOffset>
            </wp:positionH>
            <wp:positionV relativeFrom="paragraph">
              <wp:posOffset>123825</wp:posOffset>
            </wp:positionV>
            <wp:extent cx="6762750" cy="5578475"/>
            <wp:effectExtent l="0" t="0" r="0" b="3175"/>
            <wp:wrapTopAndBottom/>
            <wp:docPr id="36" name="Picture 36" descr="C:\Users\Akhil\Desktop\Sequence\UI\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khil\Desktop\Sequence\UI\Picture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62750" cy="557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DA4429" w14:textId="77777777" w:rsidR="00336E43" w:rsidRPr="00284B94" w:rsidRDefault="00336E43" w:rsidP="00284B94">
      <w:pPr>
        <w:pStyle w:val="Level2Text"/>
        <w:ind w:left="0"/>
      </w:pPr>
      <w:r w:rsidRPr="00284B94">
        <w:rPr>
          <w:sz w:val="16"/>
          <w:szCs w:val="16"/>
        </w:rPr>
        <w:t>Image source: https://</w:t>
      </w:r>
      <w:r w:rsidR="00284B94">
        <w:rPr>
          <w:sz w:val="16"/>
          <w:szCs w:val="16"/>
        </w:rPr>
        <w:t>www.youtube.com/watch?v=mMey4_</w:t>
      </w:r>
      <w:r w:rsidRPr="00284B94">
        <w:rPr>
          <w:sz w:val="16"/>
          <w:szCs w:val="16"/>
        </w:rPr>
        <w:t>itA&amp;list=PLEQWWx1EYwpqmXRFnWeBLh77n4tzujrs2&amp;index=</w:t>
      </w:r>
      <w:commentRangeStart w:id="154"/>
      <w:r w:rsidRPr="00284B94">
        <w:rPr>
          <w:sz w:val="16"/>
          <w:szCs w:val="16"/>
        </w:rPr>
        <w:t>1</w:t>
      </w:r>
      <w:commentRangeEnd w:id="154"/>
      <w:r w:rsidR="00687549">
        <w:rPr>
          <w:rStyle w:val="CommentReference"/>
        </w:rPr>
        <w:commentReference w:id="154"/>
      </w:r>
    </w:p>
    <w:p w14:paraId="42759FC7" w14:textId="77777777" w:rsidR="005F5928" w:rsidRPr="005F5928" w:rsidRDefault="005F5928" w:rsidP="005F5928">
      <w:pPr>
        <w:pStyle w:val="Level2Text"/>
      </w:pPr>
    </w:p>
    <w:p w14:paraId="357F68B0" w14:textId="77777777" w:rsidR="00851694" w:rsidRPr="00FB60A2" w:rsidRDefault="002441B2" w:rsidP="00851694">
      <w:pPr>
        <w:pStyle w:val="Heading2"/>
        <w:rPr>
          <w:rFonts w:ascii="Arial" w:hAnsi="Arial" w:cs="Arial"/>
        </w:rPr>
      </w:pPr>
      <w:bookmarkStart w:id="155" w:name="_Toc437056864"/>
      <w:r>
        <w:rPr>
          <w:rFonts w:ascii="Arial" w:hAnsi="Arial" w:cs="Arial"/>
        </w:rPr>
        <w:lastRenderedPageBreak/>
        <w:t>O</w:t>
      </w:r>
      <w:r w:rsidR="007867FC" w:rsidRPr="00FB60A2">
        <w:rPr>
          <w:rFonts w:ascii="Arial" w:hAnsi="Arial" w:cs="Arial"/>
        </w:rPr>
        <w:t xml:space="preserve">ject </w:t>
      </w:r>
      <w:r w:rsidR="00C51BD7" w:rsidRPr="00FB60A2">
        <w:rPr>
          <w:rFonts w:ascii="Arial" w:hAnsi="Arial" w:cs="Arial"/>
        </w:rPr>
        <w:t>D</w:t>
      </w:r>
      <w:r w:rsidR="007867FC" w:rsidRPr="00FB60A2">
        <w:rPr>
          <w:rFonts w:ascii="Arial" w:hAnsi="Arial" w:cs="Arial"/>
        </w:rPr>
        <w:t>esign</w:t>
      </w:r>
      <w:bookmarkEnd w:id="155"/>
    </w:p>
    <w:p w14:paraId="73E00825" w14:textId="77777777" w:rsidR="00CE616F" w:rsidRPr="00FB60A2" w:rsidRDefault="00CE616F" w:rsidP="00CE616F">
      <w:pPr>
        <w:pStyle w:val="Heading3"/>
        <w:rPr>
          <w:rFonts w:ascii="Arial" w:hAnsi="Arial" w:cs="Arial"/>
        </w:rPr>
      </w:pPr>
      <w:bookmarkStart w:id="156" w:name="_Toc386904585"/>
      <w:bookmarkStart w:id="157" w:name="_Toc437056865"/>
      <w:r w:rsidRPr="00FB60A2">
        <w:rPr>
          <w:rFonts w:ascii="Arial" w:hAnsi="Arial" w:cs="Arial"/>
        </w:rPr>
        <w:t>Object Design</w:t>
      </w:r>
      <w:r w:rsidRPr="00FB60A2">
        <w:rPr>
          <w:rFonts w:ascii="Arial" w:hAnsi="Arial" w:cs="Arial"/>
        </w:rPr>
        <w:fldChar w:fldCharType="begin"/>
      </w:r>
      <w:r w:rsidRPr="00FB60A2">
        <w:rPr>
          <w:rFonts w:ascii="Arial" w:hAnsi="Arial" w:cs="Arial"/>
        </w:rPr>
        <w:instrText xml:space="preserve"> XE "Design" </w:instrText>
      </w:r>
      <w:r w:rsidRPr="00FB60A2">
        <w:rPr>
          <w:rFonts w:ascii="Arial" w:hAnsi="Arial" w:cs="Arial"/>
        </w:rPr>
        <w:fldChar w:fldCharType="end"/>
      </w:r>
      <w:r w:rsidRPr="00FB60A2">
        <w:rPr>
          <w:rFonts w:ascii="Arial" w:hAnsi="Arial" w:cs="Arial"/>
        </w:rPr>
        <w:t xml:space="preserve"> trade-offs</w:t>
      </w:r>
      <w:bookmarkEnd w:id="156"/>
      <w:bookmarkEnd w:id="157"/>
    </w:p>
    <w:p w14:paraId="74A555F8" w14:textId="77777777" w:rsidR="00CE616F" w:rsidRPr="001E151C" w:rsidRDefault="00CE616F" w:rsidP="008457CA">
      <w:pPr>
        <w:pStyle w:val="Heading3"/>
        <w:numPr>
          <w:ilvl w:val="0"/>
          <w:numId w:val="63"/>
        </w:numPr>
        <w:rPr>
          <w:b w:val="0"/>
        </w:rPr>
      </w:pPr>
      <w:bookmarkStart w:id="158" w:name="_Toc385572031"/>
      <w:bookmarkStart w:id="159" w:name="_Toc386904586"/>
      <w:bookmarkStart w:id="160" w:name="_Toc437056866"/>
      <w:r w:rsidRPr="00927757">
        <w:rPr>
          <w:b w:val="0"/>
          <w:i/>
        </w:rPr>
        <w:t>Efficiency vs Reusability</w:t>
      </w:r>
      <w:r w:rsidRPr="001E151C">
        <w:rPr>
          <w:b w:val="0"/>
        </w:rPr>
        <w:t>: Reusability is not the main concern for designing our system because we do not plan to integrate any of our classes to a different game or any other similar systems. Therefore, the classes are designed specifically for the tasks of our game so the code is not made more complex than necessary. This design approach fortified our most important design goal, which is efficiency, since there will not be any fancy "if statements" or type checking to enforce the reusability constraint.</w:t>
      </w:r>
      <w:bookmarkEnd w:id="158"/>
      <w:bookmarkEnd w:id="159"/>
      <w:bookmarkEnd w:id="160"/>
      <w:r w:rsidRPr="001E151C">
        <w:rPr>
          <w:b w:val="0"/>
        </w:rPr>
        <w:t xml:space="preserve">  </w:t>
      </w:r>
    </w:p>
    <w:p w14:paraId="05E005E8" w14:textId="77777777" w:rsidR="00CE616F" w:rsidRPr="001E151C" w:rsidRDefault="00CE616F" w:rsidP="008457CA">
      <w:pPr>
        <w:pStyle w:val="Heading3"/>
        <w:numPr>
          <w:ilvl w:val="0"/>
          <w:numId w:val="63"/>
        </w:numPr>
        <w:rPr>
          <w:b w:val="0"/>
        </w:rPr>
      </w:pPr>
      <w:bookmarkStart w:id="161" w:name="_Toc385572032"/>
      <w:bookmarkStart w:id="162" w:name="_Toc386904587"/>
      <w:bookmarkStart w:id="163" w:name="_Toc437056867"/>
      <w:r w:rsidRPr="00927757">
        <w:rPr>
          <w:b w:val="0"/>
          <w:i/>
        </w:rPr>
        <w:t>Functionality vs Usability</w:t>
      </w:r>
      <w:r w:rsidRPr="001E151C">
        <w:rPr>
          <w:b w:val="0"/>
        </w:rPr>
        <w:t>: It is very important to have wide range of customers. Therefore, the game will have plain usage. The system should not be too complex to play. It means that the functionality of the system will be basic. Since the purpose of the system is entertaining the users, we focused on the usability of the system rather than making it functional more than necessary. The game has a simple interface and familiar instructions to play instead of complex menus and various features. Thus, the users can spend time enjoying the game rather than struggling to learn it.</w:t>
      </w:r>
      <w:bookmarkEnd w:id="161"/>
      <w:bookmarkEnd w:id="162"/>
      <w:bookmarkEnd w:id="163"/>
      <w:r w:rsidRPr="001E151C">
        <w:rPr>
          <w:b w:val="0"/>
        </w:rPr>
        <w:t xml:space="preserve">  </w:t>
      </w:r>
    </w:p>
    <w:p w14:paraId="7E4F3DAA" w14:textId="77777777" w:rsidR="00A26E48" w:rsidRPr="00ED0726" w:rsidRDefault="00CE616F" w:rsidP="008457CA">
      <w:pPr>
        <w:pStyle w:val="Heading3"/>
        <w:numPr>
          <w:ilvl w:val="0"/>
          <w:numId w:val="63"/>
        </w:numPr>
        <w:rPr>
          <w:b w:val="0"/>
        </w:rPr>
      </w:pPr>
      <w:bookmarkStart w:id="164" w:name="_Toc385572033"/>
      <w:bookmarkStart w:id="165" w:name="_Toc386904588"/>
      <w:bookmarkStart w:id="166" w:name="_Toc437056868"/>
      <w:r w:rsidRPr="00927757">
        <w:rPr>
          <w:b w:val="0"/>
          <w:i/>
        </w:rPr>
        <w:t>Space vs Speed</w:t>
      </w:r>
      <w:r w:rsidRPr="001E151C">
        <w:rPr>
          <w:b w:val="0"/>
        </w:rPr>
        <w:t>: Space is notably inexpensive and as such is more expendable than speed. It is more important that the site load fast than that we take up less disk space. With that said, images and other date should be stored in formats that allow for the quickest possible processing regardless of size.</w:t>
      </w:r>
      <w:bookmarkEnd w:id="164"/>
      <w:bookmarkEnd w:id="165"/>
      <w:bookmarkEnd w:id="166"/>
      <w:r w:rsidRPr="001E151C">
        <w:rPr>
          <w:b w:val="0"/>
        </w:rPr>
        <w:t xml:space="preserve"> </w:t>
      </w:r>
    </w:p>
    <w:p w14:paraId="40FD9F4A" w14:textId="77777777" w:rsidR="00851694" w:rsidRPr="00851694" w:rsidRDefault="00851694" w:rsidP="00851694">
      <w:pPr>
        <w:pStyle w:val="Level2Text"/>
      </w:pPr>
    </w:p>
    <w:p w14:paraId="5CD4AF86" w14:textId="77777777" w:rsidR="00E86556" w:rsidRPr="00CC1FDB" w:rsidRDefault="00CC107D" w:rsidP="00E86556">
      <w:pPr>
        <w:pStyle w:val="Heading3"/>
        <w:rPr>
          <w:rFonts w:ascii="Arial" w:hAnsi="Arial" w:cs="Arial"/>
        </w:rPr>
      </w:pPr>
      <w:bookmarkStart w:id="167" w:name="_Toc437056869"/>
      <w:r w:rsidRPr="00CC1FDB">
        <w:rPr>
          <w:rFonts w:ascii="Arial" w:hAnsi="Arial" w:cs="Arial"/>
        </w:rPr>
        <w:t>Interface Documentation Guidelines</w:t>
      </w:r>
      <w:bookmarkEnd w:id="167"/>
    </w:p>
    <w:p w14:paraId="665E991E" w14:textId="77777777" w:rsidR="00E64C9B" w:rsidRPr="00A0755A" w:rsidRDefault="00E64C9B" w:rsidP="00E64C9B">
      <w:pPr>
        <w:pStyle w:val="ListParagraph"/>
        <w:ind w:left="1440"/>
      </w:pPr>
      <w:r w:rsidRPr="00A0755A">
        <w:t xml:space="preserve">The following </w:t>
      </w:r>
      <w:r w:rsidR="00F172FD" w:rsidRPr="00A0755A">
        <w:rPr>
          <w:i/>
        </w:rPr>
        <w:t xml:space="preserve">Interface Documentation Guidelines </w:t>
      </w:r>
      <w:r w:rsidR="00F172FD" w:rsidRPr="00A0755A">
        <w:t xml:space="preserve">should be followed for the </w:t>
      </w:r>
      <w:r w:rsidR="00F172FD" w:rsidRPr="00A0755A">
        <w:rPr>
          <w:i/>
        </w:rPr>
        <w:t xml:space="preserve">Rise of Civilizations </w:t>
      </w:r>
      <w:r w:rsidR="00F172FD" w:rsidRPr="00A0755A">
        <w:t>game</w:t>
      </w:r>
      <w:r w:rsidRPr="00A0755A">
        <w:t>:</w:t>
      </w:r>
    </w:p>
    <w:p w14:paraId="56251440" w14:textId="77777777" w:rsidR="00B61F0A" w:rsidRPr="00A0755A" w:rsidRDefault="00B61F0A" w:rsidP="00E64C9B">
      <w:pPr>
        <w:pStyle w:val="ListParagraph"/>
        <w:ind w:left="1440"/>
      </w:pPr>
    </w:p>
    <w:p w14:paraId="6786BADB" w14:textId="77777777" w:rsidR="00E64C9B" w:rsidRPr="00A0755A" w:rsidRDefault="00E64C9B" w:rsidP="008457CA">
      <w:pPr>
        <w:pStyle w:val="ListParagraph"/>
        <w:numPr>
          <w:ilvl w:val="0"/>
          <w:numId w:val="65"/>
        </w:numPr>
        <w:spacing w:before="0" w:after="200" w:line="276" w:lineRule="auto"/>
        <w:jc w:val="left"/>
      </w:pPr>
      <w:r w:rsidRPr="00A0755A">
        <w:rPr>
          <w:shd w:val="clear" w:color="auto" w:fill="FFFFFF"/>
        </w:rPr>
        <w:t>Each Java source file contains a single public class or interface. When private classes and interfaces are associated with a public class, you can put them in the same source file as the public class. The public class should be the first class or interface in the file.</w:t>
      </w:r>
    </w:p>
    <w:p w14:paraId="36BB5B12" w14:textId="77777777" w:rsidR="00E64C9B" w:rsidRPr="00A0755A" w:rsidRDefault="00E64C9B" w:rsidP="008457CA">
      <w:pPr>
        <w:pStyle w:val="ListParagraph"/>
        <w:numPr>
          <w:ilvl w:val="0"/>
          <w:numId w:val="65"/>
        </w:numPr>
        <w:spacing w:before="0" w:after="200" w:line="276" w:lineRule="auto"/>
        <w:jc w:val="left"/>
      </w:pPr>
      <w:r w:rsidRPr="00A0755A">
        <w:rPr>
          <w:shd w:val="clear" w:color="auto" w:fill="FFFFFF"/>
        </w:rPr>
        <w:t>All source files should begin with a c-style comment that lists the class name, version information, date, and copyright notice.</w:t>
      </w:r>
    </w:p>
    <w:p w14:paraId="4CA19083" w14:textId="77777777" w:rsidR="00E64C9B" w:rsidRPr="00A0755A" w:rsidRDefault="00E64C9B" w:rsidP="008457CA">
      <w:pPr>
        <w:pStyle w:val="ListParagraph"/>
        <w:numPr>
          <w:ilvl w:val="0"/>
          <w:numId w:val="65"/>
        </w:numPr>
        <w:spacing w:before="0" w:after="200" w:line="276" w:lineRule="auto"/>
        <w:jc w:val="left"/>
      </w:pPr>
      <w:r w:rsidRPr="00A0755A">
        <w:rPr>
          <w:shd w:val="clear" w:color="auto" w:fill="FFFFFF"/>
        </w:rPr>
        <w:t>The first non-comment line of most Java source files is a</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package</w:t>
      </w:r>
      <w:r w:rsidRPr="00A0755A">
        <w:rPr>
          <w:rStyle w:val="apple-converted-space"/>
          <w:shd w:val="clear" w:color="auto" w:fill="FFFFFF"/>
        </w:rPr>
        <w:t> </w:t>
      </w:r>
      <w:r w:rsidRPr="00A0755A">
        <w:rPr>
          <w:shd w:val="clear" w:color="auto" w:fill="FFFFFF"/>
        </w:rPr>
        <w:t>statement. After that,</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 xml:space="preserve">import </w:t>
      </w:r>
      <w:r w:rsidRPr="00A0755A">
        <w:rPr>
          <w:shd w:val="clear" w:color="auto" w:fill="FFFFFF"/>
        </w:rPr>
        <w:t>statements can follow.</w:t>
      </w:r>
    </w:p>
    <w:p w14:paraId="6D31DCA9" w14:textId="77777777" w:rsidR="00E64C9B" w:rsidRPr="00A0755A" w:rsidRDefault="00E64C9B" w:rsidP="008457CA">
      <w:pPr>
        <w:pStyle w:val="ListParagraph"/>
        <w:numPr>
          <w:ilvl w:val="0"/>
          <w:numId w:val="65"/>
        </w:numPr>
        <w:spacing w:before="0" w:after="200" w:line="276" w:lineRule="auto"/>
        <w:jc w:val="left"/>
      </w:pPr>
      <w:r w:rsidRPr="00A0755A">
        <w:rPr>
          <w:shd w:val="clear" w:color="auto" w:fill="FFFFFF"/>
        </w:rPr>
        <w:t>The declaration of class as well instance variables should follow the following order:</w:t>
      </w:r>
    </w:p>
    <w:p w14:paraId="2CEB2EE4" w14:textId="77777777" w:rsidR="00E64C9B" w:rsidRPr="00A0755A" w:rsidRDefault="00E64C9B" w:rsidP="00E64C9B">
      <w:pPr>
        <w:pStyle w:val="ListParagraph"/>
        <w:ind w:left="2160"/>
      </w:pPr>
      <w:r w:rsidRPr="00A0755A">
        <w:rPr>
          <w:shd w:val="clear" w:color="auto" w:fill="FFFFFF"/>
        </w:rPr>
        <w:lastRenderedPageBreak/>
        <w:t>First the</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public</w:t>
      </w:r>
      <w:r w:rsidRPr="00A0755A">
        <w:rPr>
          <w:rStyle w:val="apple-converted-space"/>
          <w:shd w:val="clear" w:color="auto" w:fill="FFFFFF"/>
        </w:rPr>
        <w:t> </w:t>
      </w:r>
      <w:r w:rsidRPr="00A0755A">
        <w:rPr>
          <w:shd w:val="clear" w:color="auto" w:fill="FFFFFF"/>
        </w:rPr>
        <w:t>class variables, then the</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protected</w:t>
      </w:r>
      <w:r w:rsidRPr="00A0755A">
        <w:rPr>
          <w:shd w:val="clear" w:color="auto" w:fill="FFFFFF"/>
        </w:rPr>
        <w:t>, then package level (no access modifier), and then the</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private</w:t>
      </w:r>
      <w:r w:rsidRPr="00A0755A">
        <w:rPr>
          <w:shd w:val="clear" w:color="auto" w:fill="FFFFFF"/>
        </w:rPr>
        <w:t>.</w:t>
      </w:r>
    </w:p>
    <w:p w14:paraId="55729F18" w14:textId="77777777" w:rsidR="00E64C9B" w:rsidRPr="00A0755A" w:rsidRDefault="00E64C9B" w:rsidP="008457CA">
      <w:pPr>
        <w:pStyle w:val="ListParagraph"/>
        <w:numPr>
          <w:ilvl w:val="0"/>
          <w:numId w:val="65"/>
        </w:numPr>
        <w:spacing w:before="0" w:after="200" w:line="276" w:lineRule="auto"/>
        <w:jc w:val="left"/>
      </w:pPr>
      <w:r w:rsidRPr="00A0755A">
        <w:rPr>
          <w:shd w:val="clear" w:color="auto" w:fill="FFFFFF"/>
        </w:rPr>
        <w:t>Methods should be grouped by functionality rather than by scope or accessibility. For example, a private class method can be in between two public instance methods. The goal is to make reading and understanding the code easier.</w:t>
      </w:r>
    </w:p>
    <w:p w14:paraId="294E3363" w14:textId="77777777" w:rsidR="00E64C9B" w:rsidRPr="00A0755A" w:rsidRDefault="00E64C9B" w:rsidP="008457CA">
      <w:pPr>
        <w:pStyle w:val="ListParagraph"/>
        <w:numPr>
          <w:ilvl w:val="0"/>
          <w:numId w:val="65"/>
        </w:numPr>
        <w:spacing w:before="0" w:after="200" w:line="276" w:lineRule="auto"/>
        <w:jc w:val="left"/>
      </w:pPr>
      <w:r w:rsidRPr="00A0755A">
        <w:rPr>
          <w:shd w:val="clear" w:color="auto" w:fill="FFFFFF"/>
        </w:rPr>
        <w:t xml:space="preserve">Avoid lines longer than 80 characters, since they're not handled well by many terminals and tools. </w:t>
      </w:r>
      <w:r w:rsidRPr="00A0755A">
        <w:rPr>
          <w:rFonts w:eastAsia="Times New Roman"/>
        </w:rPr>
        <w:t>When an expression will not fit on a single line, break it according to these general principles:</w:t>
      </w:r>
    </w:p>
    <w:p w14:paraId="3816245F" w14:textId="77777777" w:rsidR="00E64C9B" w:rsidRPr="00A0755A" w:rsidRDefault="00E64C9B" w:rsidP="008457CA">
      <w:pPr>
        <w:pStyle w:val="ListParagraph"/>
        <w:numPr>
          <w:ilvl w:val="0"/>
          <w:numId w:val="66"/>
        </w:numPr>
        <w:shd w:val="clear" w:color="auto" w:fill="FFFFFF"/>
        <w:spacing w:before="0"/>
        <w:jc w:val="left"/>
        <w:rPr>
          <w:rFonts w:eastAsia="Times New Roman"/>
        </w:rPr>
      </w:pPr>
      <w:bookmarkStart w:id="168" w:name="1487"/>
      <w:bookmarkEnd w:id="168"/>
      <w:r w:rsidRPr="00A0755A">
        <w:rPr>
          <w:rFonts w:eastAsia="Times New Roman"/>
        </w:rPr>
        <w:t>Break after a comma.</w:t>
      </w:r>
      <w:bookmarkStart w:id="169" w:name="1488"/>
      <w:bookmarkEnd w:id="169"/>
    </w:p>
    <w:p w14:paraId="447E2E52" w14:textId="77777777" w:rsidR="00E64C9B" w:rsidRPr="00A0755A" w:rsidRDefault="00E64C9B" w:rsidP="008457CA">
      <w:pPr>
        <w:numPr>
          <w:ilvl w:val="0"/>
          <w:numId w:val="66"/>
        </w:numPr>
        <w:shd w:val="clear" w:color="auto" w:fill="FFFFFF"/>
        <w:spacing w:before="0"/>
        <w:jc w:val="left"/>
        <w:rPr>
          <w:rFonts w:eastAsia="Times New Roman"/>
        </w:rPr>
      </w:pPr>
      <w:r w:rsidRPr="00A0755A">
        <w:rPr>
          <w:rFonts w:eastAsia="Times New Roman"/>
        </w:rPr>
        <w:t>Break before an operator.</w:t>
      </w:r>
      <w:bookmarkStart w:id="170" w:name="1489"/>
      <w:bookmarkEnd w:id="170"/>
    </w:p>
    <w:p w14:paraId="37C3E984" w14:textId="77777777" w:rsidR="00E64C9B" w:rsidRPr="00A0755A" w:rsidRDefault="00E64C9B" w:rsidP="008457CA">
      <w:pPr>
        <w:numPr>
          <w:ilvl w:val="0"/>
          <w:numId w:val="66"/>
        </w:numPr>
        <w:shd w:val="clear" w:color="auto" w:fill="FFFFFF"/>
        <w:spacing w:before="0"/>
        <w:jc w:val="left"/>
        <w:rPr>
          <w:rFonts w:eastAsia="Times New Roman"/>
        </w:rPr>
      </w:pPr>
      <w:r w:rsidRPr="00A0755A">
        <w:rPr>
          <w:rFonts w:eastAsia="Times New Roman"/>
        </w:rPr>
        <w:t>Prefer higher-level breaks to lower-level breaks.</w:t>
      </w:r>
      <w:bookmarkStart w:id="171" w:name="1490"/>
      <w:bookmarkEnd w:id="171"/>
    </w:p>
    <w:p w14:paraId="71E22BBE" w14:textId="77777777" w:rsidR="00E64C9B" w:rsidRPr="00A0755A" w:rsidRDefault="00E64C9B" w:rsidP="008457CA">
      <w:pPr>
        <w:numPr>
          <w:ilvl w:val="0"/>
          <w:numId w:val="66"/>
        </w:numPr>
        <w:shd w:val="clear" w:color="auto" w:fill="FFFFFF"/>
        <w:spacing w:before="0"/>
        <w:jc w:val="left"/>
        <w:rPr>
          <w:rFonts w:eastAsia="Times New Roman"/>
        </w:rPr>
      </w:pPr>
      <w:r w:rsidRPr="00A0755A">
        <w:rPr>
          <w:rFonts w:eastAsia="Times New Roman"/>
        </w:rPr>
        <w:t>Align the new line with the beginning of the expression at the same level on the previous line.</w:t>
      </w:r>
      <w:bookmarkStart w:id="172" w:name="1571"/>
      <w:bookmarkEnd w:id="172"/>
    </w:p>
    <w:p w14:paraId="0CB4FA1C" w14:textId="77777777" w:rsidR="00E64C9B" w:rsidRPr="00A0755A" w:rsidRDefault="00E64C9B" w:rsidP="008457CA">
      <w:pPr>
        <w:numPr>
          <w:ilvl w:val="0"/>
          <w:numId w:val="66"/>
        </w:numPr>
        <w:shd w:val="clear" w:color="auto" w:fill="FFFFFF"/>
        <w:spacing w:before="60" w:after="150"/>
        <w:jc w:val="left"/>
        <w:rPr>
          <w:rFonts w:eastAsia="Times New Roman"/>
        </w:rPr>
      </w:pPr>
      <w:r w:rsidRPr="00A0755A">
        <w:rPr>
          <w:rFonts w:eastAsia="Times New Roman"/>
        </w:rPr>
        <w:t>If the above rules lead to confusing code or to code that's squished up against the right margin, just indent 8 spaces instead.</w:t>
      </w:r>
    </w:p>
    <w:p w14:paraId="15EBAECF" w14:textId="77777777"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Block comments are used to provide descriptions of files, methods, data structures and algorithms. Block comments may be used at the beginning of each file and before each method. They can also be used in other places, such as within methods. Block comments inside a function or method should be indented to the same level as the code they describe.</w:t>
      </w:r>
    </w:p>
    <w:p w14:paraId="0D9DFC3E" w14:textId="77777777"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Short comments can appear on a single line indented to the level of the code that follows. If a comment can't be written in a single line, it should follow the block comment format</w:t>
      </w:r>
      <w:r w:rsidRPr="00A0755A">
        <w:rPr>
          <w:rStyle w:val="apple-converted-space"/>
          <w:shd w:val="clear" w:color="auto" w:fill="FFFFFF"/>
        </w:rPr>
        <w:t xml:space="preserve">. </w:t>
      </w:r>
      <w:r w:rsidRPr="00A0755A">
        <w:rPr>
          <w:shd w:val="clear" w:color="auto" w:fill="FFFFFF"/>
        </w:rPr>
        <w:t>A single-line comment should be preceded by a blank line.</w:t>
      </w:r>
    </w:p>
    <w:p w14:paraId="00E27D1E" w14:textId="77777777"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Very short comments can appear on the same line as the code they describe, but should be shifted far enough to separate them from the statements. If more than one short comment appears in a chunk of code, they should all be indented to the same tab setting.</w:t>
      </w:r>
    </w:p>
    <w:p w14:paraId="0BE689EB" w14:textId="77777777"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The</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w:t>
      </w:r>
      <w:r w:rsidRPr="00A0755A">
        <w:rPr>
          <w:rStyle w:val="apple-converted-space"/>
          <w:shd w:val="clear" w:color="auto" w:fill="FFFFFF"/>
        </w:rPr>
        <w:t> </w:t>
      </w:r>
      <w:r w:rsidRPr="00A0755A">
        <w:rPr>
          <w:shd w:val="clear" w:color="auto" w:fill="FFFFFF"/>
        </w:rPr>
        <w:t>comment delimiter can comment out a complete line or only a partial line. It shouldn't be used on consecutive multiple lines for text comments; however, it can be used in consecutive multiple lines for commenting out sections of code</w:t>
      </w:r>
    </w:p>
    <w:p w14:paraId="2645C1AF" w14:textId="77777777"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Doc comments describe Java classes, interfaces, constructors, methods, and fields. Each doc comment is set inside the comment delimiters</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w:t>
      </w:r>
      <w:r w:rsidRPr="00A0755A">
        <w:rPr>
          <w:shd w:val="clear" w:color="auto" w:fill="FFFFFF"/>
        </w:rPr>
        <w:t>, with one comment per class, interface, or member</w:t>
      </w:r>
    </w:p>
    <w:p w14:paraId="5D241639" w14:textId="77777777"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One declaration per line is recommended since it encourages commenting</w:t>
      </w:r>
    </w:p>
    <w:p w14:paraId="4C758161" w14:textId="77777777"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Try to initialize local variables where they're declared. The only reason not to initialize a variable where it's declared is if the initial value depends on some computation occurring first.</w:t>
      </w:r>
    </w:p>
    <w:p w14:paraId="52F1415A" w14:textId="77777777"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 xml:space="preserve">Put declarations only at the beginning of blocks. (A block is any code surrounded by curly braces "{" and "}".) Don't wait to declare variables </w:t>
      </w:r>
      <w:r w:rsidRPr="00A0755A">
        <w:rPr>
          <w:shd w:val="clear" w:color="auto" w:fill="FFFFFF"/>
        </w:rPr>
        <w:lastRenderedPageBreak/>
        <w:t>until their first use; it can confuse the unwary programmer and hamper code portability within the scope.</w:t>
      </w:r>
    </w:p>
    <w:p w14:paraId="0C64EEBE" w14:textId="77777777" w:rsidR="00E64C9B" w:rsidRPr="00A0755A" w:rsidRDefault="00E64C9B" w:rsidP="008457CA">
      <w:pPr>
        <w:pStyle w:val="ListParagraph"/>
        <w:numPr>
          <w:ilvl w:val="0"/>
          <w:numId w:val="67"/>
        </w:numPr>
        <w:shd w:val="clear" w:color="auto" w:fill="FFFFFF"/>
        <w:spacing w:before="0" w:after="150" w:line="240" w:lineRule="atLeast"/>
        <w:jc w:val="left"/>
        <w:rPr>
          <w:rFonts w:eastAsia="Times New Roman"/>
        </w:rPr>
      </w:pPr>
      <w:r w:rsidRPr="00A0755A">
        <w:rPr>
          <w:rFonts w:eastAsia="Times New Roman"/>
        </w:rPr>
        <w:t>When coding Java classes and interfaces, the following formatting rules should be followed:</w:t>
      </w:r>
    </w:p>
    <w:p w14:paraId="1727A8B9" w14:textId="77777777" w:rsidR="00E64C9B" w:rsidRPr="00A0755A" w:rsidRDefault="00E64C9B" w:rsidP="008457CA">
      <w:pPr>
        <w:pStyle w:val="ListParagraph"/>
        <w:numPr>
          <w:ilvl w:val="0"/>
          <w:numId w:val="68"/>
        </w:numPr>
        <w:shd w:val="clear" w:color="auto" w:fill="FFFFFF"/>
        <w:spacing w:before="60" w:after="150"/>
        <w:jc w:val="left"/>
        <w:rPr>
          <w:rFonts w:eastAsia="Times New Roman"/>
        </w:rPr>
      </w:pPr>
      <w:r w:rsidRPr="00A0755A">
        <w:rPr>
          <w:rFonts w:eastAsia="Times New Roman"/>
        </w:rPr>
        <w:t>No space between a method name and the parenthesis "(" starting its parameter list.</w:t>
      </w:r>
    </w:p>
    <w:p w14:paraId="67806F70" w14:textId="77777777" w:rsidR="00E64C9B" w:rsidRPr="00A0755A" w:rsidRDefault="00E64C9B" w:rsidP="008457CA">
      <w:pPr>
        <w:pStyle w:val="ListParagraph"/>
        <w:numPr>
          <w:ilvl w:val="0"/>
          <w:numId w:val="68"/>
        </w:numPr>
        <w:shd w:val="clear" w:color="auto" w:fill="FFFFFF"/>
        <w:spacing w:before="60" w:after="150"/>
        <w:jc w:val="left"/>
        <w:rPr>
          <w:rFonts w:eastAsia="Times New Roman"/>
        </w:rPr>
      </w:pPr>
      <w:r w:rsidRPr="00A0755A">
        <w:rPr>
          <w:rFonts w:eastAsia="Times New Roman"/>
        </w:rPr>
        <w:t>Open brace "{" appears at the end of the same line as the declaration statement.</w:t>
      </w:r>
    </w:p>
    <w:p w14:paraId="453FF84D" w14:textId="77777777" w:rsidR="00E64C9B" w:rsidRPr="00A0755A" w:rsidRDefault="00E64C9B" w:rsidP="008457CA">
      <w:pPr>
        <w:pStyle w:val="ListParagraph"/>
        <w:numPr>
          <w:ilvl w:val="0"/>
          <w:numId w:val="68"/>
        </w:numPr>
        <w:shd w:val="clear" w:color="auto" w:fill="FFFFFF"/>
        <w:spacing w:before="60" w:after="150"/>
        <w:jc w:val="left"/>
        <w:rPr>
          <w:rFonts w:eastAsia="Times New Roman"/>
        </w:rPr>
      </w:pPr>
      <w:r w:rsidRPr="00A0755A">
        <w:rPr>
          <w:rFonts w:eastAsia="Times New Roman"/>
        </w:rPr>
        <w:t>Closing brace "}" starts a line by itself indented to match its corresponding opening statement, except when it is a null statement the "}" should appear immediately after the "{".</w:t>
      </w:r>
    </w:p>
    <w:p w14:paraId="422568EE" w14:textId="77777777" w:rsidR="00E64C9B" w:rsidRPr="00A0755A" w:rsidRDefault="00E64C9B" w:rsidP="008457CA">
      <w:pPr>
        <w:pStyle w:val="ListParagraph"/>
        <w:numPr>
          <w:ilvl w:val="0"/>
          <w:numId w:val="67"/>
        </w:numPr>
        <w:shd w:val="clear" w:color="auto" w:fill="FFFFFF"/>
        <w:spacing w:before="60" w:after="150"/>
        <w:jc w:val="left"/>
        <w:rPr>
          <w:rFonts w:eastAsia="Times New Roman"/>
        </w:rPr>
      </w:pPr>
      <w:bookmarkStart w:id="173" w:name="390"/>
      <w:bookmarkEnd w:id="173"/>
      <w:r w:rsidRPr="00A0755A">
        <w:rPr>
          <w:shd w:val="clear" w:color="auto" w:fill="FFFFFF"/>
        </w:rPr>
        <w:t>Each line should contain at most one statement.</w:t>
      </w:r>
    </w:p>
    <w:p w14:paraId="30374CD3" w14:textId="77777777"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rFonts w:eastAsia="Times New Roman"/>
        </w:rPr>
        <w:t xml:space="preserve">Compound statements are statements that contain lists of statements enclosed in braces "{ statements }". </w:t>
      </w:r>
    </w:p>
    <w:p w14:paraId="548B16BD" w14:textId="77777777" w:rsidR="00E64C9B" w:rsidRPr="00A0755A" w:rsidRDefault="00E64C9B" w:rsidP="008457CA">
      <w:pPr>
        <w:numPr>
          <w:ilvl w:val="0"/>
          <w:numId w:val="67"/>
        </w:numPr>
        <w:shd w:val="clear" w:color="auto" w:fill="FFFFFF"/>
        <w:spacing w:before="60" w:after="150"/>
        <w:jc w:val="left"/>
        <w:rPr>
          <w:rFonts w:eastAsia="Times New Roman"/>
        </w:rPr>
      </w:pPr>
      <w:r w:rsidRPr="00A0755A">
        <w:rPr>
          <w:rFonts w:eastAsia="Times New Roman"/>
        </w:rPr>
        <w:t>The enclosed statements should be indented one more level than the compound statement.</w:t>
      </w:r>
    </w:p>
    <w:p w14:paraId="76F43390" w14:textId="77777777" w:rsidR="00E64C9B" w:rsidRPr="00A0755A" w:rsidRDefault="00E64C9B" w:rsidP="008457CA">
      <w:pPr>
        <w:numPr>
          <w:ilvl w:val="0"/>
          <w:numId w:val="67"/>
        </w:numPr>
        <w:shd w:val="clear" w:color="auto" w:fill="FFFFFF"/>
        <w:spacing w:before="60" w:after="150"/>
        <w:jc w:val="left"/>
        <w:rPr>
          <w:rFonts w:eastAsia="Times New Roman"/>
        </w:rPr>
      </w:pPr>
      <w:r w:rsidRPr="00A0755A">
        <w:rPr>
          <w:rFonts w:eastAsia="Times New Roman"/>
        </w:rPr>
        <w:t>The opening brace should be at the end of the line that begins the compound statement; the closing brace should begin a line and be indented to the beginning of the compound statement.</w:t>
      </w:r>
    </w:p>
    <w:p w14:paraId="116B1287" w14:textId="77777777" w:rsidR="00E64C9B" w:rsidRPr="00A0755A" w:rsidRDefault="00E64C9B" w:rsidP="008457CA">
      <w:pPr>
        <w:numPr>
          <w:ilvl w:val="0"/>
          <w:numId w:val="67"/>
        </w:numPr>
        <w:shd w:val="clear" w:color="auto" w:fill="FFFFFF"/>
        <w:spacing w:before="0"/>
        <w:jc w:val="left"/>
        <w:rPr>
          <w:rFonts w:eastAsia="Times New Roman"/>
        </w:rPr>
      </w:pPr>
      <w:r w:rsidRPr="00A0755A">
        <w:rPr>
          <w:rFonts w:eastAsia="Times New Roman"/>
        </w:rPr>
        <w:t>Braces are used around all statements, even single statements, when they are part of a control structure, such as an if-else or for statement. This makes it easier to add statements without accidentally introducing bugs due to forgetting to add braces.</w:t>
      </w:r>
    </w:p>
    <w:p w14:paraId="53B27838" w14:textId="77777777"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A</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return</w:t>
      </w:r>
      <w:r w:rsidRPr="00A0755A">
        <w:rPr>
          <w:rStyle w:val="apple-converted-space"/>
          <w:shd w:val="clear" w:color="auto" w:fill="FFFFFF"/>
        </w:rPr>
        <w:t> </w:t>
      </w:r>
      <w:r w:rsidRPr="00A0755A">
        <w:rPr>
          <w:shd w:val="clear" w:color="auto" w:fill="FFFFFF"/>
        </w:rPr>
        <w:t>statement with a value should not use parentheses unless they make the return value more obvious in some way</w:t>
      </w:r>
    </w:p>
    <w:p w14:paraId="00BAD882" w14:textId="77777777" w:rsidR="00E64C9B" w:rsidRPr="00A0755A" w:rsidRDefault="00E64C9B" w:rsidP="008457CA">
      <w:pPr>
        <w:pStyle w:val="ListParagraph"/>
        <w:numPr>
          <w:ilvl w:val="0"/>
          <w:numId w:val="67"/>
        </w:numPr>
        <w:shd w:val="clear" w:color="auto" w:fill="FFFFFF"/>
        <w:spacing w:before="0" w:line="240" w:lineRule="atLeast"/>
        <w:jc w:val="left"/>
        <w:rPr>
          <w:rFonts w:eastAsia="Times New Roman"/>
        </w:rPr>
      </w:pPr>
      <w:r w:rsidRPr="00A0755A">
        <w:rPr>
          <w:rFonts w:eastAsia="Times New Roman"/>
        </w:rPr>
        <w:t>The if-else class of statements should have the following form:</w:t>
      </w:r>
    </w:p>
    <w:p w14:paraId="1B10B6BD"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if (</w:t>
      </w:r>
      <w:r w:rsidRPr="00A0755A">
        <w:rPr>
          <w:rFonts w:eastAsia="Times New Roman"/>
          <w:i/>
          <w:iCs/>
        </w:rPr>
        <w:t>condition</w:t>
      </w:r>
      <w:r w:rsidRPr="00A0755A">
        <w:rPr>
          <w:rFonts w:eastAsia="Times New Roman"/>
        </w:rPr>
        <w:t>) {</w:t>
      </w:r>
    </w:p>
    <w:p w14:paraId="6B3F3D63"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14:paraId="7422E44D"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w:t>
      </w:r>
    </w:p>
    <w:p w14:paraId="799D64C4"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p>
    <w:p w14:paraId="262FAAB7"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if (</w:t>
      </w:r>
      <w:r w:rsidRPr="00A0755A">
        <w:rPr>
          <w:rFonts w:eastAsia="Times New Roman"/>
          <w:i/>
          <w:iCs/>
        </w:rPr>
        <w:t>condition</w:t>
      </w:r>
      <w:r w:rsidRPr="00A0755A">
        <w:rPr>
          <w:rFonts w:eastAsia="Times New Roman"/>
        </w:rPr>
        <w:t>) {</w:t>
      </w:r>
    </w:p>
    <w:p w14:paraId="0DB4FD89"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14:paraId="736F1615"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else {</w:t>
      </w:r>
    </w:p>
    <w:p w14:paraId="07AF0F01"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14:paraId="61DF5814"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w:t>
      </w:r>
    </w:p>
    <w:p w14:paraId="5042D261"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p>
    <w:p w14:paraId="2E8DA849"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if (</w:t>
      </w:r>
      <w:r w:rsidRPr="00A0755A">
        <w:rPr>
          <w:rFonts w:eastAsia="Times New Roman"/>
          <w:i/>
          <w:iCs/>
        </w:rPr>
        <w:t>condition</w:t>
      </w:r>
      <w:r w:rsidRPr="00A0755A">
        <w:rPr>
          <w:rFonts w:eastAsia="Times New Roman"/>
        </w:rPr>
        <w:t>) {</w:t>
      </w:r>
    </w:p>
    <w:p w14:paraId="0B7DB238"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14:paraId="702ABC92"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else if (</w:t>
      </w:r>
      <w:r w:rsidRPr="00A0755A">
        <w:rPr>
          <w:rFonts w:eastAsia="Times New Roman"/>
          <w:i/>
          <w:iCs/>
        </w:rPr>
        <w:t>condition</w:t>
      </w:r>
      <w:r w:rsidRPr="00A0755A">
        <w:rPr>
          <w:rFonts w:eastAsia="Times New Roman"/>
        </w:rPr>
        <w:t>) {</w:t>
      </w:r>
    </w:p>
    <w:p w14:paraId="32913004"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14:paraId="06EBD06A"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else {</w:t>
      </w:r>
    </w:p>
    <w:p w14:paraId="1FA72683"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14:paraId="6A7D2550"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w:t>
      </w:r>
    </w:p>
    <w:p w14:paraId="5E0D50F7"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p>
    <w:p w14:paraId="3FE80AF1" w14:textId="77777777" w:rsidR="00E64C9B" w:rsidRPr="00A0755A" w:rsidRDefault="00E64C9B" w:rsidP="008457CA">
      <w:pPr>
        <w:pStyle w:val="ListParagraph"/>
        <w:numPr>
          <w:ilvl w:val="0"/>
          <w:numId w:val="67"/>
        </w:numPr>
        <w:shd w:val="clear" w:color="auto" w:fill="FFFFFF"/>
        <w:spacing w:before="0" w:line="240" w:lineRule="atLeast"/>
        <w:jc w:val="left"/>
        <w:rPr>
          <w:rFonts w:eastAsia="Times New Roman"/>
        </w:rPr>
      </w:pPr>
      <w:r w:rsidRPr="00A0755A">
        <w:rPr>
          <w:rFonts w:eastAsia="Times New Roman"/>
        </w:rPr>
        <w:t>A for statement should have the following form:</w:t>
      </w:r>
    </w:p>
    <w:p w14:paraId="43F89904" w14:textId="77777777" w:rsidR="00E64C9B" w:rsidRPr="00A0755A" w:rsidRDefault="00E64C9B" w:rsidP="00E64C9B">
      <w:pPr>
        <w:pStyle w:val="ListParagraph"/>
        <w:shd w:val="clear" w:color="auto" w:fill="FFFFFF"/>
        <w:spacing w:line="240" w:lineRule="atLeast"/>
        <w:ind w:left="2475"/>
        <w:rPr>
          <w:rFonts w:eastAsia="Times New Roman"/>
        </w:rPr>
      </w:pPr>
    </w:p>
    <w:p w14:paraId="331303A6"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for (</w:t>
      </w:r>
      <w:r w:rsidRPr="00A0755A">
        <w:rPr>
          <w:rFonts w:eastAsia="Times New Roman"/>
          <w:i/>
          <w:iCs/>
        </w:rPr>
        <w:t>initialization</w:t>
      </w:r>
      <w:r w:rsidRPr="00A0755A">
        <w:rPr>
          <w:rFonts w:eastAsia="Times New Roman"/>
        </w:rPr>
        <w:t xml:space="preserve">; </w:t>
      </w:r>
      <w:r w:rsidRPr="00A0755A">
        <w:rPr>
          <w:rFonts w:eastAsia="Times New Roman"/>
          <w:i/>
          <w:iCs/>
        </w:rPr>
        <w:t>condition</w:t>
      </w:r>
      <w:r w:rsidRPr="00A0755A">
        <w:rPr>
          <w:rFonts w:eastAsia="Times New Roman"/>
        </w:rPr>
        <w:t xml:space="preserve">; </w:t>
      </w:r>
      <w:r w:rsidRPr="00A0755A">
        <w:rPr>
          <w:rFonts w:eastAsia="Times New Roman"/>
          <w:i/>
          <w:iCs/>
        </w:rPr>
        <w:t>update</w:t>
      </w:r>
      <w:r w:rsidRPr="00A0755A">
        <w:rPr>
          <w:rFonts w:eastAsia="Times New Roman"/>
        </w:rPr>
        <w:t>) {</w:t>
      </w:r>
    </w:p>
    <w:p w14:paraId="7B7FBEEF"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14:paraId="6ECCC989"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w:t>
      </w:r>
    </w:p>
    <w:p w14:paraId="415C9092"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p>
    <w:p w14:paraId="1722F800" w14:textId="77777777" w:rsidR="00E64C9B" w:rsidRPr="00A0755A" w:rsidRDefault="00E64C9B" w:rsidP="008457CA">
      <w:pPr>
        <w:pStyle w:val="ListParagraph"/>
        <w:numPr>
          <w:ilvl w:val="0"/>
          <w:numId w:val="67"/>
        </w:numPr>
        <w:shd w:val="clear" w:color="auto" w:fill="FFFFFF"/>
        <w:spacing w:before="0" w:line="240" w:lineRule="atLeast"/>
        <w:jc w:val="left"/>
        <w:rPr>
          <w:rFonts w:eastAsia="Times New Roman"/>
        </w:rPr>
      </w:pPr>
      <w:r w:rsidRPr="00A0755A">
        <w:rPr>
          <w:rFonts w:eastAsia="Times New Roman"/>
        </w:rPr>
        <w:t>An empty for statement (one in which all the work is done in the initialization, condition, and update clauses) should have the following form:</w:t>
      </w:r>
    </w:p>
    <w:p w14:paraId="3390CC00"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for (</w:t>
      </w:r>
      <w:r w:rsidRPr="00A0755A">
        <w:rPr>
          <w:rFonts w:eastAsia="Times New Roman"/>
          <w:i/>
          <w:iCs/>
        </w:rPr>
        <w:t>initialization</w:t>
      </w:r>
      <w:r w:rsidRPr="00A0755A">
        <w:rPr>
          <w:rFonts w:eastAsia="Times New Roman"/>
        </w:rPr>
        <w:t xml:space="preserve">; </w:t>
      </w:r>
      <w:r w:rsidRPr="00A0755A">
        <w:rPr>
          <w:rFonts w:eastAsia="Times New Roman"/>
          <w:i/>
          <w:iCs/>
        </w:rPr>
        <w:t>condition</w:t>
      </w:r>
      <w:r w:rsidRPr="00A0755A">
        <w:rPr>
          <w:rFonts w:eastAsia="Times New Roman"/>
        </w:rPr>
        <w:t xml:space="preserve">; </w:t>
      </w:r>
      <w:r w:rsidRPr="00A0755A">
        <w:rPr>
          <w:rFonts w:eastAsia="Times New Roman"/>
          <w:i/>
          <w:iCs/>
        </w:rPr>
        <w:t>update</w:t>
      </w:r>
      <w:r w:rsidRPr="00A0755A">
        <w:rPr>
          <w:rFonts w:eastAsia="Times New Roman"/>
        </w:rPr>
        <w:t>);</w:t>
      </w:r>
    </w:p>
    <w:p w14:paraId="54EEF816" w14:textId="77777777" w:rsidR="00E64C9B" w:rsidRPr="00A0755A" w:rsidRDefault="00E64C9B" w:rsidP="008457CA">
      <w:pPr>
        <w:pStyle w:val="ListParagraph"/>
        <w:numPr>
          <w:ilvl w:val="0"/>
          <w:numId w:val="67"/>
        </w:numPr>
        <w:shd w:val="clear" w:color="auto" w:fill="FFFFFF"/>
        <w:spacing w:before="0" w:line="240" w:lineRule="atLeast"/>
        <w:jc w:val="left"/>
        <w:rPr>
          <w:rFonts w:eastAsia="Times New Roman"/>
        </w:rPr>
      </w:pPr>
      <w:r w:rsidRPr="00A0755A">
        <w:rPr>
          <w:rFonts w:eastAsia="Times New Roman"/>
        </w:rPr>
        <w:t>A while statement should have the following form:</w:t>
      </w:r>
    </w:p>
    <w:p w14:paraId="6EB046E5" w14:textId="77777777" w:rsidR="00E64C9B" w:rsidRPr="00A0755A" w:rsidRDefault="00E64C9B" w:rsidP="00E64C9B">
      <w:pPr>
        <w:pStyle w:val="ListParagraph"/>
        <w:shd w:val="clear" w:color="auto" w:fill="FFFFFF"/>
        <w:spacing w:line="240" w:lineRule="atLeast"/>
        <w:ind w:left="2475"/>
        <w:rPr>
          <w:rFonts w:eastAsia="Times New Roman"/>
        </w:rPr>
      </w:pPr>
    </w:p>
    <w:p w14:paraId="7B9CB666"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while (</w:t>
      </w:r>
      <w:r w:rsidRPr="00A0755A">
        <w:rPr>
          <w:rFonts w:eastAsia="Times New Roman"/>
          <w:i/>
          <w:iCs/>
        </w:rPr>
        <w:t>condition</w:t>
      </w:r>
      <w:r w:rsidRPr="00A0755A">
        <w:rPr>
          <w:rFonts w:eastAsia="Times New Roman"/>
        </w:rPr>
        <w:t>) {</w:t>
      </w:r>
    </w:p>
    <w:p w14:paraId="460E66F5"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14:paraId="3190A13E"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w:t>
      </w:r>
    </w:p>
    <w:p w14:paraId="14869201"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p>
    <w:p w14:paraId="099BF8F9" w14:textId="77777777" w:rsidR="00E64C9B" w:rsidRPr="00A0755A" w:rsidRDefault="00E64C9B" w:rsidP="008457CA">
      <w:pPr>
        <w:pStyle w:val="ListParagraph"/>
        <w:numPr>
          <w:ilvl w:val="0"/>
          <w:numId w:val="67"/>
        </w:numPr>
        <w:shd w:val="clear" w:color="auto" w:fill="FFFFFF"/>
        <w:spacing w:before="0" w:line="240" w:lineRule="atLeast"/>
        <w:jc w:val="left"/>
        <w:rPr>
          <w:rFonts w:eastAsia="Times New Roman"/>
        </w:rPr>
      </w:pPr>
      <w:r w:rsidRPr="00A0755A">
        <w:rPr>
          <w:rFonts w:eastAsia="Times New Roman"/>
        </w:rPr>
        <w:t>An empty while statement should have the following form:</w:t>
      </w:r>
    </w:p>
    <w:p w14:paraId="3FAB1C4F"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while (</w:t>
      </w:r>
      <w:r w:rsidRPr="00A0755A">
        <w:rPr>
          <w:rFonts w:eastAsia="Times New Roman"/>
          <w:i/>
          <w:iCs/>
        </w:rPr>
        <w:t>condition</w:t>
      </w:r>
      <w:r w:rsidRPr="00A0755A">
        <w:rPr>
          <w:rFonts w:eastAsia="Times New Roman"/>
        </w:rPr>
        <w:t>);</w:t>
      </w:r>
    </w:p>
    <w:p w14:paraId="2269D0DA" w14:textId="77777777" w:rsidR="00E64C9B" w:rsidRPr="00A0755A" w:rsidRDefault="00E64C9B" w:rsidP="008457CA">
      <w:pPr>
        <w:pStyle w:val="ListParagraph"/>
        <w:numPr>
          <w:ilvl w:val="0"/>
          <w:numId w:val="67"/>
        </w:numPr>
        <w:shd w:val="clear" w:color="auto" w:fill="FFFFFF"/>
        <w:spacing w:before="0" w:line="240" w:lineRule="atLeast"/>
        <w:jc w:val="left"/>
        <w:rPr>
          <w:rFonts w:eastAsia="Times New Roman"/>
        </w:rPr>
      </w:pPr>
      <w:r w:rsidRPr="00A0755A">
        <w:rPr>
          <w:rFonts w:eastAsia="Times New Roman"/>
        </w:rPr>
        <w:t>A do-while statement should have the following form:</w:t>
      </w:r>
    </w:p>
    <w:p w14:paraId="507DFFFB"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do {</w:t>
      </w:r>
    </w:p>
    <w:p w14:paraId="0CD21049"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14:paraId="71C77AA9"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while (</w:t>
      </w:r>
      <w:r w:rsidRPr="00A0755A">
        <w:rPr>
          <w:rFonts w:eastAsia="Times New Roman"/>
          <w:i/>
          <w:iCs/>
        </w:rPr>
        <w:t>condition</w:t>
      </w:r>
      <w:r w:rsidRPr="00A0755A">
        <w:rPr>
          <w:rFonts w:eastAsia="Times New Roman"/>
        </w:rPr>
        <w:t>);</w:t>
      </w:r>
    </w:p>
    <w:p w14:paraId="0CB9A3CD" w14:textId="77777777" w:rsidR="00E64C9B" w:rsidRPr="00A0755A" w:rsidRDefault="00E64C9B" w:rsidP="008457CA">
      <w:pPr>
        <w:pStyle w:val="ListParagraph"/>
        <w:numPr>
          <w:ilvl w:val="0"/>
          <w:numId w:val="67"/>
        </w:numPr>
        <w:shd w:val="clear" w:color="auto" w:fill="FFFFFF"/>
        <w:spacing w:before="0" w:line="240" w:lineRule="atLeast"/>
        <w:jc w:val="left"/>
        <w:rPr>
          <w:rFonts w:eastAsia="Times New Roman"/>
        </w:rPr>
      </w:pPr>
      <w:r w:rsidRPr="00A0755A">
        <w:rPr>
          <w:rFonts w:eastAsia="Times New Roman"/>
        </w:rPr>
        <w:t>A switch statement should have the following form:</w:t>
      </w:r>
    </w:p>
    <w:p w14:paraId="48CDB36F"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switch (</w:t>
      </w:r>
      <w:r w:rsidRPr="00A0755A">
        <w:rPr>
          <w:rFonts w:eastAsia="Times New Roman"/>
          <w:i/>
          <w:iCs/>
        </w:rPr>
        <w:t>condition</w:t>
      </w:r>
      <w:r w:rsidRPr="00A0755A">
        <w:rPr>
          <w:rFonts w:eastAsia="Times New Roman"/>
        </w:rPr>
        <w:t>) {</w:t>
      </w:r>
    </w:p>
    <w:p w14:paraId="16697980"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case ABC:</w:t>
      </w:r>
    </w:p>
    <w:p w14:paraId="6766E49C"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14:paraId="715D2EF4"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 falls through */</w:t>
      </w:r>
    </w:p>
    <w:p w14:paraId="1EDF3144"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case DEF:</w:t>
      </w:r>
    </w:p>
    <w:p w14:paraId="7371C375"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14:paraId="6E6463D3"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break;</w:t>
      </w:r>
    </w:p>
    <w:p w14:paraId="1C568D77"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case XYZ:</w:t>
      </w:r>
    </w:p>
    <w:p w14:paraId="3F7DD2CA"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14:paraId="590C70F0"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break;</w:t>
      </w:r>
    </w:p>
    <w:p w14:paraId="4D55940F"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default:</w:t>
      </w:r>
    </w:p>
    <w:p w14:paraId="671DDA5D"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14:paraId="7F4F1698"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break;</w:t>
      </w:r>
    </w:p>
    <w:p w14:paraId="1822CC3E"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w:t>
      </w:r>
    </w:p>
    <w:p w14:paraId="0A02264B" w14:textId="77777777"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Every</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switch</w:t>
      </w:r>
      <w:r w:rsidRPr="00A0755A">
        <w:rPr>
          <w:rStyle w:val="apple-converted-space"/>
          <w:shd w:val="clear" w:color="auto" w:fill="FFFFFF"/>
        </w:rPr>
        <w:t> </w:t>
      </w:r>
      <w:r w:rsidRPr="00A0755A">
        <w:rPr>
          <w:shd w:val="clear" w:color="auto" w:fill="FFFFFF"/>
        </w:rPr>
        <w:t>statement should include a default case. The</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break</w:t>
      </w:r>
      <w:r w:rsidRPr="00A0755A">
        <w:rPr>
          <w:rStyle w:val="apple-converted-space"/>
          <w:shd w:val="clear" w:color="auto" w:fill="FFFFFF"/>
        </w:rPr>
        <w:t> </w:t>
      </w:r>
      <w:r w:rsidRPr="00A0755A">
        <w:rPr>
          <w:shd w:val="clear" w:color="auto" w:fill="FFFFFF"/>
        </w:rPr>
        <w:t>in the default case is redundant, but it prevents a fall-through error if later another</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case</w:t>
      </w:r>
      <w:r w:rsidRPr="00A0755A">
        <w:rPr>
          <w:rStyle w:val="apple-converted-space"/>
          <w:shd w:val="clear" w:color="auto" w:fill="FFFFFF"/>
        </w:rPr>
        <w:t> </w:t>
      </w:r>
      <w:r w:rsidRPr="00A0755A">
        <w:rPr>
          <w:shd w:val="clear" w:color="auto" w:fill="FFFFFF"/>
        </w:rPr>
        <w:t>is added.</w:t>
      </w:r>
    </w:p>
    <w:p w14:paraId="0F83AE77" w14:textId="77777777" w:rsidR="00E64C9B" w:rsidRPr="00A0755A" w:rsidRDefault="00E64C9B" w:rsidP="008457CA">
      <w:pPr>
        <w:pStyle w:val="ListParagraph"/>
        <w:numPr>
          <w:ilvl w:val="0"/>
          <w:numId w:val="67"/>
        </w:numPr>
        <w:shd w:val="clear" w:color="auto" w:fill="FFFFFF"/>
        <w:spacing w:before="0" w:line="240" w:lineRule="atLeast"/>
        <w:jc w:val="left"/>
        <w:rPr>
          <w:rFonts w:eastAsia="Times New Roman"/>
        </w:rPr>
      </w:pPr>
      <w:r w:rsidRPr="00A0755A">
        <w:rPr>
          <w:rFonts w:eastAsia="Times New Roman"/>
        </w:rPr>
        <w:t>A try-catch statement should have the following format:</w:t>
      </w:r>
    </w:p>
    <w:p w14:paraId="49C8CCF1" w14:textId="77777777" w:rsidR="00E64C9B" w:rsidRPr="00A0755A" w:rsidRDefault="00E64C9B" w:rsidP="00E64C9B">
      <w:pPr>
        <w:pStyle w:val="ListParagraph"/>
        <w:shd w:val="clear" w:color="auto" w:fill="FFFFFF"/>
        <w:spacing w:line="240" w:lineRule="atLeast"/>
        <w:ind w:left="2475"/>
        <w:rPr>
          <w:rFonts w:eastAsia="Times New Roman"/>
        </w:rPr>
      </w:pPr>
    </w:p>
    <w:p w14:paraId="376B1EDB"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try {</w:t>
      </w:r>
    </w:p>
    <w:p w14:paraId="238B8137"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14:paraId="39E8E3A9"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catch (ExceptionClass e) {</w:t>
      </w:r>
    </w:p>
    <w:p w14:paraId="3672AB94"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 xml:space="preserve"> statements</w:t>
      </w:r>
      <w:r w:rsidRPr="00A0755A">
        <w:rPr>
          <w:rFonts w:eastAsia="Times New Roman"/>
        </w:rPr>
        <w:t>;</w:t>
      </w:r>
    </w:p>
    <w:p w14:paraId="682D16CB"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w:t>
      </w:r>
    </w:p>
    <w:p w14:paraId="24D05545"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p>
    <w:p w14:paraId="676404A4" w14:textId="77777777" w:rsidR="00E64C9B" w:rsidRPr="00A0755A" w:rsidRDefault="00E64C9B" w:rsidP="008457CA">
      <w:pPr>
        <w:pStyle w:val="ListParagraph"/>
        <w:numPr>
          <w:ilvl w:val="0"/>
          <w:numId w:val="67"/>
        </w:numPr>
        <w:shd w:val="clear" w:color="auto" w:fill="FFFFFF"/>
        <w:spacing w:before="0" w:line="240" w:lineRule="atLeast"/>
        <w:jc w:val="left"/>
        <w:rPr>
          <w:rFonts w:eastAsia="Times New Roman"/>
        </w:rPr>
      </w:pPr>
      <w:r w:rsidRPr="00A0755A">
        <w:rPr>
          <w:rFonts w:eastAsia="Times New Roman"/>
        </w:rPr>
        <w:lastRenderedPageBreak/>
        <w:t>A try-catch statement may also be followed by finally, which executes regardless of whether or not the try block has completed successfully.</w:t>
      </w:r>
    </w:p>
    <w:p w14:paraId="0312F9D9" w14:textId="77777777" w:rsidR="00E64C9B" w:rsidRPr="00A0755A" w:rsidRDefault="00E64C9B" w:rsidP="00E64C9B">
      <w:pPr>
        <w:pStyle w:val="ListParagraph"/>
        <w:shd w:val="clear" w:color="auto" w:fill="FFFFFF"/>
        <w:spacing w:line="240" w:lineRule="atLeast"/>
        <w:ind w:left="2475"/>
        <w:rPr>
          <w:rFonts w:eastAsia="Times New Roman"/>
        </w:rPr>
      </w:pPr>
    </w:p>
    <w:p w14:paraId="0A07AD63"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try {</w:t>
      </w:r>
    </w:p>
    <w:p w14:paraId="6393613E"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14:paraId="280673CA"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catch (ExceptionClass e) {</w:t>
      </w:r>
    </w:p>
    <w:p w14:paraId="1A94C2A2"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14:paraId="57FB87CF"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finally {</w:t>
      </w:r>
    </w:p>
    <w:p w14:paraId="6795EA90"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p>
    <w:p w14:paraId="7D547265" w14:textId="77777777"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w:t>
      </w:r>
    </w:p>
    <w:p w14:paraId="2BB595F6" w14:textId="77777777" w:rsidR="00E64C9B" w:rsidRPr="00A0755A" w:rsidRDefault="00E64C9B" w:rsidP="008457CA">
      <w:pPr>
        <w:pStyle w:val="ListParagraph"/>
        <w:numPr>
          <w:ilvl w:val="0"/>
          <w:numId w:val="6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rPr>
          <w:rFonts w:eastAsia="Times New Roman"/>
        </w:rPr>
      </w:pPr>
      <w:r w:rsidRPr="00A0755A">
        <w:rPr>
          <w:rFonts w:eastAsia="Times New Roman"/>
        </w:rPr>
        <w:t>Blank lines improve readability by setting off sections of code that are logically related</w:t>
      </w:r>
    </w:p>
    <w:p w14:paraId="7046CF36" w14:textId="77777777" w:rsidR="00E64C9B" w:rsidRPr="00A0755A" w:rsidRDefault="00E64C9B" w:rsidP="008457CA">
      <w:pPr>
        <w:pStyle w:val="ListParagraph"/>
        <w:numPr>
          <w:ilvl w:val="0"/>
          <w:numId w:val="67"/>
        </w:numPr>
        <w:shd w:val="clear" w:color="auto" w:fill="FFFFFF"/>
        <w:spacing w:before="0" w:line="240" w:lineRule="atLeast"/>
        <w:jc w:val="left"/>
        <w:rPr>
          <w:rFonts w:eastAsia="Times New Roman"/>
        </w:rPr>
      </w:pPr>
      <w:r w:rsidRPr="00A0755A">
        <w:rPr>
          <w:rFonts w:eastAsia="Times New Roman"/>
        </w:rPr>
        <w:t>Two blank lines should always be used in the following circumstances:</w:t>
      </w:r>
    </w:p>
    <w:p w14:paraId="67884A71" w14:textId="77777777" w:rsidR="00E64C9B" w:rsidRPr="00A0755A" w:rsidRDefault="00E64C9B" w:rsidP="008457CA">
      <w:pPr>
        <w:pStyle w:val="ListParagraph"/>
        <w:numPr>
          <w:ilvl w:val="0"/>
          <w:numId w:val="6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rPr>
          <w:rFonts w:eastAsia="Times New Roman"/>
        </w:rPr>
      </w:pPr>
      <w:r w:rsidRPr="00A0755A">
        <w:rPr>
          <w:rFonts w:eastAsia="Times New Roman"/>
        </w:rPr>
        <w:t>Between class and interface definitions.</w:t>
      </w:r>
    </w:p>
    <w:p w14:paraId="729CCCC1" w14:textId="77777777" w:rsidR="00E64C9B" w:rsidRPr="00A0755A" w:rsidRDefault="00E64C9B" w:rsidP="008457CA">
      <w:pPr>
        <w:pStyle w:val="ListParagraph"/>
        <w:numPr>
          <w:ilvl w:val="0"/>
          <w:numId w:val="7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rPr>
          <w:rFonts w:eastAsia="Times New Roman"/>
        </w:rPr>
      </w:pPr>
      <w:r w:rsidRPr="00A0755A">
        <w:rPr>
          <w:rFonts w:eastAsia="Times New Roman"/>
        </w:rPr>
        <w:t>One blank line should always be used in the following circumstances:</w:t>
      </w:r>
    </w:p>
    <w:p w14:paraId="0468040C" w14:textId="77777777" w:rsidR="00E64C9B" w:rsidRPr="00A0755A" w:rsidRDefault="00E64C9B" w:rsidP="008457CA">
      <w:pPr>
        <w:pStyle w:val="ListParagraph"/>
        <w:numPr>
          <w:ilvl w:val="0"/>
          <w:numId w:val="6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rPr>
          <w:rFonts w:eastAsia="Times New Roman"/>
        </w:rPr>
      </w:pPr>
      <w:r w:rsidRPr="00A0755A">
        <w:rPr>
          <w:rFonts w:eastAsia="Times New Roman"/>
        </w:rPr>
        <w:t>Between methods.</w:t>
      </w:r>
    </w:p>
    <w:p w14:paraId="2570049F" w14:textId="77777777" w:rsidR="00E64C9B" w:rsidRPr="00A0755A" w:rsidRDefault="00E64C9B" w:rsidP="008457CA">
      <w:pPr>
        <w:pStyle w:val="ListParagraph"/>
        <w:numPr>
          <w:ilvl w:val="0"/>
          <w:numId w:val="6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rPr>
          <w:rFonts w:eastAsia="Times New Roman"/>
        </w:rPr>
      </w:pPr>
      <w:r w:rsidRPr="00A0755A">
        <w:rPr>
          <w:rFonts w:eastAsia="Times New Roman"/>
        </w:rPr>
        <w:t>Between the local variables in a method and its first statement.</w:t>
      </w:r>
    </w:p>
    <w:p w14:paraId="556E0D72" w14:textId="77777777" w:rsidR="00E64C9B" w:rsidRPr="00A0755A" w:rsidRDefault="00E64C9B" w:rsidP="008457CA">
      <w:pPr>
        <w:pStyle w:val="ListParagraph"/>
        <w:numPr>
          <w:ilvl w:val="0"/>
          <w:numId w:val="6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rPr>
          <w:rFonts w:eastAsia="Times New Roman"/>
        </w:rPr>
      </w:pPr>
      <w:r w:rsidRPr="00A0755A">
        <w:rPr>
          <w:rFonts w:eastAsia="Times New Roman"/>
        </w:rPr>
        <w:t>Before a block.</w:t>
      </w:r>
    </w:p>
    <w:p w14:paraId="7A06A567" w14:textId="77777777" w:rsidR="00E64C9B" w:rsidRPr="00A0755A" w:rsidRDefault="00E64C9B" w:rsidP="008457CA">
      <w:pPr>
        <w:pStyle w:val="ListParagraph"/>
        <w:numPr>
          <w:ilvl w:val="0"/>
          <w:numId w:val="6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rPr>
          <w:rFonts w:eastAsia="Times New Roman"/>
        </w:rPr>
      </w:pPr>
      <w:r w:rsidRPr="00A0755A">
        <w:rPr>
          <w:rFonts w:eastAsia="Times New Roman"/>
        </w:rPr>
        <w:t xml:space="preserve">Between logical sections inside a method to improve readability.           </w:t>
      </w:r>
    </w:p>
    <w:p w14:paraId="6C045C32" w14:textId="77777777" w:rsidR="00E64C9B" w:rsidRPr="00A0755A" w:rsidRDefault="00E64C9B" w:rsidP="008457CA">
      <w:pPr>
        <w:pStyle w:val="ListParagraph"/>
        <w:numPr>
          <w:ilvl w:val="0"/>
          <w:numId w:val="67"/>
        </w:numPr>
        <w:shd w:val="clear" w:color="auto" w:fill="FFFFFF"/>
        <w:spacing w:before="60" w:after="150"/>
        <w:jc w:val="left"/>
        <w:rPr>
          <w:rFonts w:eastAsia="Times New Roman"/>
        </w:rPr>
      </w:pPr>
      <w:bookmarkStart w:id="174" w:name="478"/>
      <w:bookmarkStart w:id="175" w:name="477"/>
      <w:bookmarkEnd w:id="174"/>
      <w:bookmarkEnd w:id="175"/>
      <w:r w:rsidRPr="00A0755A">
        <w:rPr>
          <w:shd w:val="clear" w:color="auto" w:fill="FFFFFF"/>
        </w:rPr>
        <w:t>Blank spaces should be used in the following circumstances:</w:t>
      </w:r>
    </w:p>
    <w:p w14:paraId="7E51ED0F" w14:textId="77777777" w:rsidR="00E64C9B" w:rsidRPr="00A0755A" w:rsidRDefault="00E64C9B" w:rsidP="008457CA">
      <w:pPr>
        <w:pStyle w:val="ListParagraph"/>
        <w:numPr>
          <w:ilvl w:val="0"/>
          <w:numId w:val="71"/>
        </w:numPr>
        <w:shd w:val="clear" w:color="auto" w:fill="FFFFFF"/>
        <w:spacing w:before="60" w:after="150"/>
        <w:jc w:val="left"/>
        <w:rPr>
          <w:rFonts w:eastAsia="Times New Roman"/>
        </w:rPr>
      </w:pPr>
      <w:r w:rsidRPr="00A0755A">
        <w:rPr>
          <w:shd w:val="clear" w:color="auto" w:fill="FFFFFF"/>
        </w:rPr>
        <w:t>A keyword followed by a parenthesis should be separated by a space</w:t>
      </w:r>
    </w:p>
    <w:p w14:paraId="2800653E" w14:textId="77777777" w:rsidR="00E64C9B" w:rsidRPr="00A0755A" w:rsidRDefault="00E64C9B" w:rsidP="008457CA">
      <w:pPr>
        <w:pStyle w:val="ListParagraph"/>
        <w:numPr>
          <w:ilvl w:val="0"/>
          <w:numId w:val="71"/>
        </w:numPr>
        <w:shd w:val="clear" w:color="auto" w:fill="FFFFFF"/>
        <w:spacing w:before="60" w:after="150"/>
        <w:jc w:val="left"/>
        <w:rPr>
          <w:rFonts w:eastAsia="Times New Roman"/>
        </w:rPr>
      </w:pPr>
      <w:r w:rsidRPr="00A0755A">
        <w:rPr>
          <w:rFonts w:eastAsia="Times New Roman"/>
        </w:rPr>
        <w:t>A blank should appear after commas in argument lists.</w:t>
      </w:r>
    </w:p>
    <w:p w14:paraId="3238BAB0" w14:textId="77777777" w:rsidR="00E64C9B" w:rsidRPr="00A0755A" w:rsidRDefault="00E64C9B" w:rsidP="008457CA">
      <w:pPr>
        <w:pStyle w:val="ListParagraph"/>
        <w:numPr>
          <w:ilvl w:val="0"/>
          <w:numId w:val="71"/>
        </w:numPr>
        <w:shd w:val="clear" w:color="auto" w:fill="FFFFFF"/>
        <w:spacing w:before="60" w:after="150"/>
        <w:jc w:val="left"/>
        <w:rPr>
          <w:rFonts w:eastAsia="Times New Roman"/>
        </w:rPr>
      </w:pPr>
      <w:r w:rsidRPr="00A0755A">
        <w:rPr>
          <w:shd w:val="clear" w:color="auto" w:fill="FFFFFF"/>
        </w:rPr>
        <w:t>All binary operators except</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w:t>
      </w:r>
      <w:r w:rsidRPr="00A0755A">
        <w:rPr>
          <w:rStyle w:val="apple-converted-space"/>
          <w:shd w:val="clear" w:color="auto" w:fill="FFFFFF"/>
        </w:rPr>
        <w:t> </w:t>
      </w:r>
      <w:r w:rsidRPr="00A0755A">
        <w:rPr>
          <w:shd w:val="clear" w:color="auto" w:fill="FFFFFF"/>
        </w:rPr>
        <w:t>should be separated from their operands by spaces. Blank spaces should never separate unary operators such as unary minus, increment ("++"), and decrement ("--") from their operands.</w:t>
      </w:r>
    </w:p>
    <w:p w14:paraId="455ED07F" w14:textId="77777777" w:rsidR="00E64C9B" w:rsidRPr="00A0755A" w:rsidRDefault="00E64C9B" w:rsidP="008457CA">
      <w:pPr>
        <w:pStyle w:val="ListParagraph"/>
        <w:numPr>
          <w:ilvl w:val="0"/>
          <w:numId w:val="71"/>
        </w:numPr>
        <w:shd w:val="clear" w:color="auto" w:fill="FFFFFF"/>
        <w:spacing w:before="60" w:after="150"/>
        <w:jc w:val="left"/>
        <w:rPr>
          <w:rFonts w:eastAsia="Times New Roman"/>
        </w:rPr>
      </w:pPr>
      <w:r w:rsidRPr="00A0755A">
        <w:rPr>
          <w:shd w:val="clear" w:color="auto" w:fill="FFFFFF"/>
        </w:rPr>
        <w:t>The expressions in a</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for</w:t>
      </w:r>
      <w:r w:rsidRPr="00A0755A">
        <w:rPr>
          <w:rStyle w:val="apple-converted-space"/>
          <w:shd w:val="clear" w:color="auto" w:fill="FFFFFF"/>
        </w:rPr>
        <w:t> </w:t>
      </w:r>
      <w:r w:rsidRPr="00A0755A">
        <w:rPr>
          <w:shd w:val="clear" w:color="auto" w:fill="FFFFFF"/>
        </w:rPr>
        <w:t>statement should be separated by blank spaces.</w:t>
      </w:r>
    </w:p>
    <w:p w14:paraId="61717AD1" w14:textId="77777777" w:rsidR="00E64C9B" w:rsidRPr="00A0755A" w:rsidRDefault="00E64C9B" w:rsidP="008457CA">
      <w:pPr>
        <w:pStyle w:val="ListParagraph"/>
        <w:numPr>
          <w:ilvl w:val="0"/>
          <w:numId w:val="71"/>
        </w:numPr>
        <w:shd w:val="clear" w:color="auto" w:fill="FFFFFF"/>
        <w:spacing w:before="60" w:after="150"/>
        <w:jc w:val="left"/>
        <w:rPr>
          <w:rFonts w:eastAsia="Times New Roman"/>
        </w:rPr>
      </w:pPr>
      <w:r w:rsidRPr="00A0755A">
        <w:rPr>
          <w:shd w:val="clear" w:color="auto" w:fill="FFFFFF"/>
        </w:rPr>
        <w:t>Casts should be followed by a blank space</w:t>
      </w:r>
    </w:p>
    <w:p w14:paraId="5981863B" w14:textId="77777777"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Don't make any instance or class variable public without good reason. Often, instance variables don't need to be explicitly set or gotten-often that happens as a side effect of method calls.</w:t>
      </w:r>
    </w:p>
    <w:p w14:paraId="59076B43" w14:textId="77777777"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Avoid using an object to access a class (static) variable or method. Use a class name instead.</w:t>
      </w:r>
    </w:p>
    <w:p w14:paraId="0CAABD6A" w14:textId="77777777"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Numerical constants (literals) should not be coded directly, except for -1, 0, and 1, which can appear in a</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for</w:t>
      </w:r>
      <w:r w:rsidRPr="00A0755A">
        <w:rPr>
          <w:rStyle w:val="apple-converted-space"/>
          <w:shd w:val="clear" w:color="auto" w:fill="FFFFFF"/>
        </w:rPr>
        <w:t> </w:t>
      </w:r>
      <w:r w:rsidRPr="00A0755A">
        <w:rPr>
          <w:shd w:val="clear" w:color="auto" w:fill="FFFFFF"/>
        </w:rPr>
        <w:t>loop as counter values.</w:t>
      </w:r>
    </w:p>
    <w:p w14:paraId="0D313758" w14:textId="77777777" w:rsidR="00E64C9B" w:rsidRPr="00A0755A" w:rsidRDefault="00E64C9B" w:rsidP="008457CA">
      <w:pPr>
        <w:pStyle w:val="ListParagraph"/>
        <w:numPr>
          <w:ilvl w:val="0"/>
          <w:numId w:val="67"/>
        </w:numPr>
        <w:shd w:val="clear" w:color="auto" w:fill="FFFFFF"/>
        <w:spacing w:before="60" w:after="150"/>
        <w:jc w:val="left"/>
        <w:rPr>
          <w:rStyle w:val="apple-converted-space"/>
          <w:rFonts w:eastAsia="Times New Roman"/>
        </w:rPr>
      </w:pPr>
      <w:r w:rsidRPr="00A0755A">
        <w:rPr>
          <w:shd w:val="clear" w:color="auto" w:fill="FFFFFF"/>
        </w:rPr>
        <w:t>Avoid assigning several variables to the same value in a single statement. It is hard to read.</w:t>
      </w:r>
      <w:r w:rsidRPr="00A0755A">
        <w:rPr>
          <w:rStyle w:val="apple-converted-space"/>
          <w:shd w:val="clear" w:color="auto" w:fill="FFFFFF"/>
        </w:rPr>
        <w:t> </w:t>
      </w:r>
    </w:p>
    <w:p w14:paraId="3424E869" w14:textId="77777777"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It is generally a good idea to use parentheses liberally in expressions involving mixed operators to avoid operator precedence problems. Even if the operator precedence seems clear to you, it might not be to others-you shouldn't assume that other programmers know precedence as well as you do</w:t>
      </w:r>
    </w:p>
    <w:p w14:paraId="06F4DBE4" w14:textId="77777777"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lastRenderedPageBreak/>
        <w:t>If an expression containing a binary operator appears before the</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w:t>
      </w:r>
      <w:r w:rsidRPr="00A0755A">
        <w:rPr>
          <w:rStyle w:val="apple-converted-space"/>
          <w:shd w:val="clear" w:color="auto" w:fill="FFFFFF"/>
        </w:rPr>
        <w:t> </w:t>
      </w:r>
      <w:r w:rsidRPr="00A0755A">
        <w:rPr>
          <w:shd w:val="clear" w:color="auto" w:fill="FFFFFF"/>
        </w:rPr>
        <w:t>in the ternary</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w:t>
      </w:r>
      <w:r w:rsidRPr="00A0755A">
        <w:rPr>
          <w:rStyle w:val="apple-converted-space"/>
          <w:shd w:val="clear" w:color="auto" w:fill="FFFFFF"/>
        </w:rPr>
        <w:t> </w:t>
      </w:r>
      <w:r w:rsidRPr="00A0755A">
        <w:rPr>
          <w:shd w:val="clear" w:color="auto" w:fill="FFFFFF"/>
        </w:rPr>
        <w:t>operator, it should be parenthesized</w:t>
      </w:r>
    </w:p>
    <w:p w14:paraId="7AA461D6" w14:textId="77777777"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Use</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XXX</w:t>
      </w:r>
      <w:r w:rsidRPr="00A0755A">
        <w:rPr>
          <w:rStyle w:val="apple-converted-space"/>
          <w:shd w:val="clear" w:color="auto" w:fill="FFFFFF"/>
        </w:rPr>
        <w:t> </w:t>
      </w:r>
      <w:r w:rsidRPr="00A0755A">
        <w:rPr>
          <w:shd w:val="clear" w:color="auto" w:fill="FFFFFF"/>
        </w:rPr>
        <w:t>in a comment to flag something that is bogus but works. Use</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FIXME</w:t>
      </w:r>
      <w:r w:rsidRPr="00A0755A">
        <w:rPr>
          <w:rStyle w:val="apple-converted-space"/>
          <w:shd w:val="clear" w:color="auto" w:fill="FFFFFF"/>
        </w:rPr>
        <w:t> </w:t>
      </w:r>
      <w:r w:rsidRPr="00A0755A">
        <w:rPr>
          <w:shd w:val="clear" w:color="auto" w:fill="FFFFFF"/>
        </w:rPr>
        <w:t>to flag something that is bogus and broken.</w:t>
      </w:r>
    </w:p>
    <w:p w14:paraId="0F4A4ECC" w14:textId="77777777" w:rsidR="00E64C9B" w:rsidRPr="00A0755A" w:rsidRDefault="00E64C9B" w:rsidP="00E64C9B">
      <w:pPr>
        <w:pStyle w:val="ListParagraph"/>
        <w:shd w:val="clear" w:color="auto" w:fill="FFFFFF"/>
        <w:spacing w:before="60" w:after="150"/>
        <w:ind w:left="2475"/>
        <w:rPr>
          <w:rFonts w:eastAsia="Times New Roman"/>
          <w:color w:val="000000"/>
        </w:rPr>
      </w:pPr>
    </w:p>
    <w:p w14:paraId="30BDABEC" w14:textId="77777777" w:rsidR="00E64C9B" w:rsidRPr="00A0755A" w:rsidRDefault="00E64C9B" w:rsidP="008457CA">
      <w:pPr>
        <w:pStyle w:val="ListParagraph"/>
        <w:numPr>
          <w:ilvl w:val="0"/>
          <w:numId w:val="67"/>
        </w:numPr>
        <w:shd w:val="clear" w:color="auto" w:fill="FFFFFF"/>
        <w:spacing w:before="60" w:after="150"/>
        <w:jc w:val="left"/>
        <w:rPr>
          <w:rFonts w:eastAsia="Times New Roman"/>
          <w:b/>
          <w:i/>
          <w:color w:val="000000"/>
        </w:rPr>
      </w:pPr>
      <w:r w:rsidRPr="00A0755A">
        <w:rPr>
          <w:rFonts w:eastAsia="Times New Roman"/>
          <w:b/>
          <w:i/>
          <w:color w:val="000000"/>
        </w:rPr>
        <w:t>Naming Conventions</w:t>
      </w:r>
    </w:p>
    <w:p w14:paraId="77793EF8" w14:textId="77777777" w:rsidR="00E64C9B" w:rsidRPr="00A0755A" w:rsidRDefault="00E64C9B" w:rsidP="00E64C9B">
      <w:pPr>
        <w:pStyle w:val="ListParagraph"/>
        <w:shd w:val="clear" w:color="auto" w:fill="FFFFFF"/>
        <w:ind w:left="2880"/>
        <w:rPr>
          <w:rFonts w:eastAsia="Times New Roman"/>
          <w:color w:val="000000"/>
        </w:rPr>
      </w:pPr>
    </w:p>
    <w:tbl>
      <w:tblPr>
        <w:tblStyle w:val="TableGrid"/>
        <w:tblW w:w="0" w:type="auto"/>
        <w:tblLook w:val="04A0" w:firstRow="1" w:lastRow="0" w:firstColumn="1" w:lastColumn="0" w:noHBand="0" w:noVBand="1"/>
      </w:tblPr>
      <w:tblGrid>
        <w:gridCol w:w="1971"/>
        <w:gridCol w:w="4882"/>
        <w:gridCol w:w="2723"/>
      </w:tblGrid>
      <w:tr w:rsidR="00E64C9B" w:rsidRPr="00A0755A" w14:paraId="55205FD2" w14:textId="77777777" w:rsidTr="002A1BD9">
        <w:tc>
          <w:tcPr>
            <w:tcW w:w="0" w:type="auto"/>
            <w:hideMark/>
          </w:tcPr>
          <w:p w14:paraId="01719FD1" w14:textId="77777777" w:rsidR="00E64C9B" w:rsidRPr="00A0755A" w:rsidRDefault="00E64C9B" w:rsidP="002A1BD9">
            <w:pPr>
              <w:jc w:val="center"/>
              <w:rPr>
                <w:b/>
                <w:bCs/>
                <w:color w:val="000000"/>
              </w:rPr>
            </w:pPr>
            <w:r w:rsidRPr="00A0755A">
              <w:rPr>
                <w:b/>
                <w:bCs/>
                <w:color w:val="000000"/>
              </w:rPr>
              <w:br/>
            </w:r>
            <w:bookmarkStart w:id="176" w:name="15405"/>
            <w:bookmarkEnd w:id="176"/>
          </w:p>
          <w:p w14:paraId="7F0CC1CE" w14:textId="77777777" w:rsidR="00E64C9B" w:rsidRPr="00A0755A" w:rsidRDefault="00E64C9B" w:rsidP="00FF0929">
            <w:pPr>
              <w:pStyle w:val="Heading2"/>
              <w:numPr>
                <w:ilvl w:val="0"/>
                <w:numId w:val="0"/>
              </w:numPr>
              <w:spacing w:before="0"/>
              <w:ind w:left="720"/>
              <w:outlineLvl w:val="1"/>
              <w:rPr>
                <w:rFonts w:ascii="Times New Roman" w:hAnsi="Times New Roman" w:cs="Times New Roman"/>
                <w:color w:val="000000"/>
                <w:sz w:val="24"/>
                <w:szCs w:val="24"/>
              </w:rPr>
            </w:pPr>
            <w:bookmarkStart w:id="177" w:name="_Toc437056870"/>
            <w:r w:rsidRPr="00A0755A">
              <w:rPr>
                <w:rFonts w:ascii="Times New Roman" w:hAnsi="Times New Roman" w:cs="Times New Roman"/>
                <w:color w:val="000000"/>
                <w:sz w:val="24"/>
                <w:szCs w:val="24"/>
              </w:rPr>
              <w:t>Identifier Type</w:t>
            </w:r>
            <w:bookmarkEnd w:id="177"/>
          </w:p>
        </w:tc>
        <w:tc>
          <w:tcPr>
            <w:tcW w:w="0" w:type="auto"/>
            <w:hideMark/>
          </w:tcPr>
          <w:p w14:paraId="2773F479" w14:textId="77777777" w:rsidR="00E64C9B" w:rsidRPr="00A0755A" w:rsidRDefault="00E64C9B" w:rsidP="002A1BD9">
            <w:pPr>
              <w:jc w:val="center"/>
              <w:rPr>
                <w:b/>
                <w:bCs/>
                <w:color w:val="000000"/>
              </w:rPr>
            </w:pPr>
            <w:r w:rsidRPr="00A0755A">
              <w:rPr>
                <w:b/>
                <w:bCs/>
                <w:color w:val="000000"/>
              </w:rPr>
              <w:br/>
            </w:r>
            <w:bookmarkStart w:id="178" w:name="15407"/>
            <w:bookmarkEnd w:id="178"/>
          </w:p>
          <w:p w14:paraId="267695E8" w14:textId="77777777" w:rsidR="00E64C9B" w:rsidRPr="00A0755A" w:rsidRDefault="00E64C9B" w:rsidP="00FF0929">
            <w:pPr>
              <w:pStyle w:val="Heading2"/>
              <w:numPr>
                <w:ilvl w:val="0"/>
                <w:numId w:val="0"/>
              </w:numPr>
              <w:spacing w:before="0"/>
              <w:ind w:left="720"/>
              <w:outlineLvl w:val="1"/>
              <w:rPr>
                <w:rFonts w:ascii="Times New Roman" w:hAnsi="Times New Roman" w:cs="Times New Roman"/>
                <w:color w:val="000000"/>
                <w:sz w:val="24"/>
                <w:szCs w:val="24"/>
              </w:rPr>
            </w:pPr>
            <w:bookmarkStart w:id="179" w:name="_Toc437056871"/>
            <w:r w:rsidRPr="00A0755A">
              <w:rPr>
                <w:rFonts w:ascii="Times New Roman" w:hAnsi="Times New Roman" w:cs="Times New Roman"/>
                <w:color w:val="000000"/>
                <w:sz w:val="24"/>
                <w:szCs w:val="24"/>
              </w:rPr>
              <w:t>Rules for Naming</w:t>
            </w:r>
            <w:bookmarkEnd w:id="179"/>
          </w:p>
        </w:tc>
        <w:tc>
          <w:tcPr>
            <w:tcW w:w="0" w:type="auto"/>
            <w:hideMark/>
          </w:tcPr>
          <w:p w14:paraId="2E61B7DB" w14:textId="77777777" w:rsidR="00E64C9B" w:rsidRPr="00A0755A" w:rsidRDefault="00E64C9B" w:rsidP="002A1BD9">
            <w:pPr>
              <w:jc w:val="center"/>
              <w:rPr>
                <w:b/>
                <w:bCs/>
                <w:color w:val="000000"/>
              </w:rPr>
            </w:pPr>
            <w:r w:rsidRPr="00A0755A">
              <w:rPr>
                <w:b/>
                <w:bCs/>
                <w:color w:val="000000"/>
              </w:rPr>
              <w:br/>
            </w:r>
            <w:bookmarkStart w:id="180" w:name="15409"/>
            <w:bookmarkEnd w:id="180"/>
          </w:p>
          <w:p w14:paraId="75D7067A" w14:textId="77777777" w:rsidR="00E64C9B" w:rsidRPr="00A0755A" w:rsidRDefault="00E64C9B" w:rsidP="00FF0929">
            <w:pPr>
              <w:pStyle w:val="Heading2"/>
              <w:numPr>
                <w:ilvl w:val="0"/>
                <w:numId w:val="0"/>
              </w:numPr>
              <w:spacing w:before="0"/>
              <w:ind w:left="720"/>
              <w:outlineLvl w:val="1"/>
              <w:rPr>
                <w:rFonts w:ascii="Times New Roman" w:hAnsi="Times New Roman" w:cs="Times New Roman"/>
                <w:color w:val="000000"/>
                <w:sz w:val="24"/>
                <w:szCs w:val="24"/>
              </w:rPr>
            </w:pPr>
            <w:bookmarkStart w:id="181" w:name="_Toc437056872"/>
            <w:r w:rsidRPr="00A0755A">
              <w:rPr>
                <w:rFonts w:ascii="Times New Roman" w:hAnsi="Times New Roman" w:cs="Times New Roman"/>
                <w:color w:val="000000"/>
                <w:sz w:val="24"/>
                <w:szCs w:val="24"/>
              </w:rPr>
              <w:t>Examples</w:t>
            </w:r>
            <w:bookmarkEnd w:id="181"/>
          </w:p>
        </w:tc>
      </w:tr>
      <w:tr w:rsidR="00E64C9B" w:rsidRPr="00A0755A" w14:paraId="69BF1042" w14:textId="77777777" w:rsidTr="002A1BD9">
        <w:tc>
          <w:tcPr>
            <w:tcW w:w="0" w:type="auto"/>
            <w:hideMark/>
          </w:tcPr>
          <w:p w14:paraId="5608CB89" w14:textId="77777777" w:rsidR="00E64C9B" w:rsidRPr="00A0755A" w:rsidRDefault="00E64C9B" w:rsidP="002A1BD9">
            <w:pPr>
              <w:rPr>
                <w:color w:val="000000"/>
              </w:rPr>
            </w:pPr>
            <w:r w:rsidRPr="00A0755A">
              <w:rPr>
                <w:color w:val="000000"/>
              </w:rPr>
              <w:br/>
            </w:r>
          </w:p>
          <w:p w14:paraId="2A753537" w14:textId="77777777" w:rsidR="00E64C9B" w:rsidRPr="00A0755A" w:rsidRDefault="00E64C9B" w:rsidP="002A1BD9">
            <w:pPr>
              <w:pStyle w:val="NormalWeb"/>
              <w:spacing w:before="0" w:beforeAutospacing="0" w:after="0" w:afterAutospacing="0" w:line="240" w:lineRule="atLeast"/>
              <w:rPr>
                <w:color w:val="000000"/>
              </w:rPr>
            </w:pPr>
            <w:bookmarkStart w:id="182" w:name="28840"/>
            <w:bookmarkEnd w:id="182"/>
            <w:r w:rsidRPr="00A0755A">
              <w:rPr>
                <w:color w:val="000000"/>
              </w:rPr>
              <w:t>Packages</w:t>
            </w:r>
          </w:p>
        </w:tc>
        <w:tc>
          <w:tcPr>
            <w:tcW w:w="0" w:type="auto"/>
            <w:hideMark/>
          </w:tcPr>
          <w:p w14:paraId="6D874EC7" w14:textId="77777777" w:rsidR="00E64C9B" w:rsidRPr="00A0755A" w:rsidRDefault="00E64C9B" w:rsidP="002A1BD9">
            <w:pPr>
              <w:rPr>
                <w:color w:val="000000"/>
              </w:rPr>
            </w:pPr>
            <w:r w:rsidRPr="00A0755A">
              <w:rPr>
                <w:color w:val="000000"/>
              </w:rPr>
              <w:br/>
            </w:r>
          </w:p>
          <w:p w14:paraId="7AE6134A" w14:textId="77777777" w:rsidR="00E64C9B" w:rsidRPr="00A0755A" w:rsidRDefault="00E64C9B" w:rsidP="002A1BD9">
            <w:pPr>
              <w:pStyle w:val="NormalWeb"/>
              <w:spacing w:before="0" w:beforeAutospacing="0" w:after="0" w:afterAutospacing="0" w:line="240" w:lineRule="atLeast"/>
              <w:rPr>
                <w:color w:val="000000"/>
              </w:rPr>
            </w:pPr>
            <w:bookmarkStart w:id="183" w:name="34793"/>
            <w:bookmarkEnd w:id="183"/>
            <w:r w:rsidRPr="00A0755A">
              <w:rPr>
                <w:color w:val="000000"/>
              </w:rPr>
              <w:t>The prefix of a unique package name is always written in all-lowercase ASCII letters and should be one of the top-level domain names, currently com, edu, gov, mil, net, org, or one of the English two-letter codes identifying countries as specified in ISO Standard 3166, 1981.</w:t>
            </w:r>
          </w:p>
          <w:p w14:paraId="677EE668" w14:textId="77777777" w:rsidR="00E64C9B" w:rsidRPr="00A0755A" w:rsidRDefault="00E64C9B" w:rsidP="002A1BD9">
            <w:pPr>
              <w:pStyle w:val="NormalWeb"/>
              <w:spacing w:before="0" w:beforeAutospacing="0" w:after="0" w:afterAutospacing="0" w:line="240" w:lineRule="atLeast"/>
              <w:rPr>
                <w:color w:val="000000"/>
              </w:rPr>
            </w:pPr>
            <w:bookmarkStart w:id="184" w:name="28865"/>
            <w:bookmarkEnd w:id="184"/>
            <w:r w:rsidRPr="00A0755A">
              <w:rPr>
                <w:color w:val="000000"/>
              </w:rPr>
              <w:t>Subsequent components of the package name vary according to an organization's own internal naming conventions. Such conventions might specify that certain directory name components be division, department, project, machine, or login names.</w:t>
            </w:r>
          </w:p>
        </w:tc>
        <w:tc>
          <w:tcPr>
            <w:tcW w:w="0" w:type="auto"/>
            <w:hideMark/>
          </w:tcPr>
          <w:p w14:paraId="0A5A0C9C" w14:textId="77777777" w:rsidR="00E64C9B" w:rsidRPr="00A0755A" w:rsidRDefault="00E64C9B" w:rsidP="002A1BD9">
            <w:pPr>
              <w:pStyle w:val="NormalWeb"/>
              <w:spacing w:before="0" w:beforeAutospacing="0" w:after="0" w:afterAutospacing="0" w:line="240" w:lineRule="atLeast"/>
              <w:rPr>
                <w:color w:val="000000"/>
              </w:rPr>
            </w:pPr>
            <w:bookmarkStart w:id="185" w:name="34962"/>
            <w:bookmarkEnd w:id="185"/>
            <w:r w:rsidRPr="00A0755A">
              <w:rPr>
                <w:color w:val="000000"/>
              </w:rPr>
              <w:t>com.sun.eng</w:t>
            </w:r>
          </w:p>
          <w:p w14:paraId="3BA27492" w14:textId="77777777" w:rsidR="00E64C9B" w:rsidRPr="00A0755A" w:rsidRDefault="00E64C9B" w:rsidP="002A1BD9">
            <w:pPr>
              <w:pStyle w:val="NormalWeb"/>
              <w:spacing w:before="0" w:beforeAutospacing="0" w:after="0" w:afterAutospacing="0" w:line="240" w:lineRule="atLeast"/>
              <w:rPr>
                <w:color w:val="000000"/>
              </w:rPr>
            </w:pPr>
            <w:bookmarkStart w:id="186" w:name="34966"/>
            <w:bookmarkEnd w:id="186"/>
            <w:r w:rsidRPr="00A0755A">
              <w:rPr>
                <w:color w:val="000000"/>
              </w:rPr>
              <w:t>com.apple.quicktime.v2</w:t>
            </w:r>
          </w:p>
          <w:p w14:paraId="625ECBD8" w14:textId="77777777" w:rsidR="00E64C9B" w:rsidRPr="00A0755A" w:rsidRDefault="00E64C9B" w:rsidP="002A1BD9">
            <w:pPr>
              <w:pStyle w:val="NormalWeb"/>
              <w:spacing w:before="0" w:beforeAutospacing="0" w:after="0" w:afterAutospacing="0" w:line="240" w:lineRule="atLeast"/>
              <w:rPr>
                <w:color w:val="000000"/>
              </w:rPr>
            </w:pPr>
            <w:bookmarkStart w:id="187" w:name="28894"/>
            <w:bookmarkStart w:id="188" w:name="34967"/>
            <w:bookmarkEnd w:id="187"/>
            <w:bookmarkEnd w:id="188"/>
            <w:r w:rsidRPr="00A0755A">
              <w:rPr>
                <w:color w:val="000000"/>
              </w:rPr>
              <w:t>edu.cmu.cs.bovik.cheese</w:t>
            </w:r>
          </w:p>
        </w:tc>
      </w:tr>
      <w:tr w:rsidR="00E64C9B" w:rsidRPr="00A0755A" w14:paraId="66CFC747" w14:textId="77777777" w:rsidTr="002A1BD9">
        <w:tc>
          <w:tcPr>
            <w:tcW w:w="0" w:type="auto"/>
            <w:hideMark/>
          </w:tcPr>
          <w:p w14:paraId="61DF984E" w14:textId="77777777" w:rsidR="00E64C9B" w:rsidRPr="00A0755A" w:rsidRDefault="00E64C9B" w:rsidP="002A1BD9">
            <w:pPr>
              <w:rPr>
                <w:color w:val="000000"/>
              </w:rPr>
            </w:pPr>
            <w:r w:rsidRPr="00A0755A">
              <w:rPr>
                <w:color w:val="000000"/>
              </w:rPr>
              <w:br/>
            </w:r>
          </w:p>
          <w:p w14:paraId="59E2CA7E" w14:textId="77777777" w:rsidR="00E64C9B" w:rsidRPr="00A0755A" w:rsidRDefault="00E64C9B" w:rsidP="002A1BD9">
            <w:pPr>
              <w:pStyle w:val="NormalWeb"/>
              <w:spacing w:before="0" w:beforeAutospacing="0" w:after="0" w:afterAutospacing="0" w:line="240" w:lineRule="atLeast"/>
              <w:rPr>
                <w:color w:val="000000"/>
              </w:rPr>
            </w:pPr>
            <w:bookmarkStart w:id="189" w:name="15411"/>
            <w:bookmarkEnd w:id="189"/>
            <w:r w:rsidRPr="00A0755A">
              <w:rPr>
                <w:color w:val="000000"/>
              </w:rPr>
              <w:t>Classes</w:t>
            </w:r>
          </w:p>
        </w:tc>
        <w:tc>
          <w:tcPr>
            <w:tcW w:w="0" w:type="auto"/>
            <w:hideMark/>
          </w:tcPr>
          <w:p w14:paraId="6C7F1BA9" w14:textId="77777777" w:rsidR="00E64C9B" w:rsidRPr="00A0755A" w:rsidRDefault="00E64C9B" w:rsidP="002A1BD9">
            <w:pPr>
              <w:rPr>
                <w:color w:val="000000"/>
              </w:rPr>
            </w:pPr>
            <w:r w:rsidRPr="00A0755A">
              <w:rPr>
                <w:color w:val="000000"/>
              </w:rPr>
              <w:br/>
            </w:r>
          </w:p>
          <w:p w14:paraId="63552511" w14:textId="77777777" w:rsidR="00E64C9B" w:rsidRPr="00A0755A" w:rsidRDefault="00E64C9B" w:rsidP="002A1BD9">
            <w:pPr>
              <w:pStyle w:val="NormalWeb"/>
              <w:spacing w:before="0" w:beforeAutospacing="0" w:after="0" w:afterAutospacing="0" w:line="240" w:lineRule="atLeast"/>
              <w:rPr>
                <w:color w:val="000000"/>
              </w:rPr>
            </w:pPr>
            <w:bookmarkStart w:id="190" w:name="15413"/>
            <w:bookmarkEnd w:id="190"/>
            <w:r w:rsidRPr="00A0755A">
              <w:rPr>
                <w:color w:val="000000"/>
              </w:rPr>
              <w:t>Class names should be nouns, in mixed case with the first letter of each internal word capitalized. Try to keep your class names simple and descriptive. Use whole words-avoid acronyms and abbreviations (unless the abbreviation is much more widely used than the long form, such as URL or HTML).</w:t>
            </w:r>
          </w:p>
        </w:tc>
        <w:tc>
          <w:tcPr>
            <w:tcW w:w="0" w:type="auto"/>
            <w:hideMark/>
          </w:tcPr>
          <w:p w14:paraId="547BF4FC" w14:textId="77777777" w:rsidR="00E64C9B" w:rsidRPr="00A0755A" w:rsidRDefault="00E64C9B" w:rsidP="002A1BD9">
            <w:pPr>
              <w:rPr>
                <w:color w:val="000000"/>
              </w:rPr>
            </w:pPr>
            <w:r w:rsidRPr="00A0755A">
              <w:rPr>
                <w:color w:val="000000"/>
              </w:rPr>
              <w:br/>
            </w:r>
          </w:p>
          <w:p w14:paraId="32725265" w14:textId="77777777" w:rsidR="00E64C9B" w:rsidRPr="00A0755A" w:rsidRDefault="00E64C9B" w:rsidP="002A1BD9">
            <w:pPr>
              <w:pStyle w:val="NormalWeb"/>
              <w:spacing w:before="0" w:beforeAutospacing="0" w:after="0" w:afterAutospacing="0" w:line="240" w:lineRule="atLeast"/>
              <w:rPr>
                <w:color w:val="000000"/>
              </w:rPr>
            </w:pPr>
            <w:bookmarkStart w:id="191" w:name="15415"/>
            <w:bookmarkEnd w:id="191"/>
            <w:r w:rsidRPr="00A0755A">
              <w:rPr>
                <w:color w:val="000000"/>
              </w:rPr>
              <w:t>class Raster;</w:t>
            </w:r>
            <w:r w:rsidRPr="00A0755A">
              <w:rPr>
                <w:rStyle w:val="apple-converted-space"/>
                <w:color w:val="000000"/>
              </w:rPr>
              <w:t> </w:t>
            </w:r>
            <w:r w:rsidRPr="00A0755A">
              <w:rPr>
                <w:color w:val="000000"/>
              </w:rPr>
              <w:br/>
              <w:t>class ImageSprite;</w:t>
            </w:r>
          </w:p>
        </w:tc>
      </w:tr>
      <w:tr w:rsidR="00E64C9B" w:rsidRPr="00A0755A" w14:paraId="61DC2FDE" w14:textId="77777777" w:rsidTr="002A1BD9">
        <w:tc>
          <w:tcPr>
            <w:tcW w:w="0" w:type="auto"/>
            <w:hideMark/>
          </w:tcPr>
          <w:p w14:paraId="4C1CDFC9" w14:textId="77777777" w:rsidR="00E64C9B" w:rsidRPr="00A0755A" w:rsidRDefault="00E64C9B" w:rsidP="002A1BD9">
            <w:pPr>
              <w:rPr>
                <w:color w:val="000000"/>
              </w:rPr>
            </w:pPr>
            <w:r w:rsidRPr="00A0755A">
              <w:rPr>
                <w:color w:val="000000"/>
              </w:rPr>
              <w:br/>
            </w:r>
          </w:p>
          <w:p w14:paraId="0AC1F891" w14:textId="77777777" w:rsidR="00E64C9B" w:rsidRPr="00A0755A" w:rsidRDefault="00E64C9B" w:rsidP="002A1BD9">
            <w:pPr>
              <w:pStyle w:val="NormalWeb"/>
              <w:spacing w:before="0" w:beforeAutospacing="0" w:after="0" w:afterAutospacing="0" w:line="240" w:lineRule="atLeast"/>
              <w:rPr>
                <w:color w:val="000000"/>
              </w:rPr>
            </w:pPr>
            <w:bookmarkStart w:id="192" w:name="15417"/>
            <w:bookmarkEnd w:id="192"/>
            <w:r w:rsidRPr="00A0755A">
              <w:rPr>
                <w:color w:val="000000"/>
              </w:rPr>
              <w:t>Interfaces</w:t>
            </w:r>
          </w:p>
        </w:tc>
        <w:tc>
          <w:tcPr>
            <w:tcW w:w="0" w:type="auto"/>
            <w:hideMark/>
          </w:tcPr>
          <w:p w14:paraId="4E697E49" w14:textId="77777777" w:rsidR="00E64C9B" w:rsidRPr="00A0755A" w:rsidRDefault="00E64C9B" w:rsidP="002A1BD9">
            <w:pPr>
              <w:rPr>
                <w:color w:val="000000"/>
              </w:rPr>
            </w:pPr>
            <w:r w:rsidRPr="00A0755A">
              <w:rPr>
                <w:color w:val="000000"/>
              </w:rPr>
              <w:br/>
            </w:r>
          </w:p>
          <w:p w14:paraId="401E856B" w14:textId="77777777" w:rsidR="00E64C9B" w:rsidRPr="00A0755A" w:rsidRDefault="00E64C9B" w:rsidP="002A1BD9">
            <w:pPr>
              <w:pStyle w:val="NormalWeb"/>
              <w:spacing w:before="0" w:beforeAutospacing="0" w:after="0" w:afterAutospacing="0" w:line="240" w:lineRule="atLeast"/>
              <w:rPr>
                <w:color w:val="000000"/>
              </w:rPr>
            </w:pPr>
            <w:bookmarkStart w:id="193" w:name="15419"/>
            <w:bookmarkEnd w:id="193"/>
            <w:r w:rsidRPr="00A0755A">
              <w:rPr>
                <w:color w:val="000000"/>
              </w:rPr>
              <w:t>Interface names should be capitalized like class names.</w:t>
            </w:r>
          </w:p>
        </w:tc>
        <w:tc>
          <w:tcPr>
            <w:tcW w:w="0" w:type="auto"/>
            <w:hideMark/>
          </w:tcPr>
          <w:p w14:paraId="6DF13DF9" w14:textId="77777777" w:rsidR="00E64C9B" w:rsidRPr="00A0755A" w:rsidRDefault="00E64C9B" w:rsidP="002A1BD9">
            <w:pPr>
              <w:rPr>
                <w:color w:val="000000"/>
              </w:rPr>
            </w:pPr>
            <w:r w:rsidRPr="00A0755A">
              <w:rPr>
                <w:color w:val="000000"/>
              </w:rPr>
              <w:br/>
            </w:r>
          </w:p>
          <w:p w14:paraId="5AE36D12" w14:textId="77777777" w:rsidR="00E64C9B" w:rsidRPr="00A0755A" w:rsidRDefault="00E64C9B" w:rsidP="002A1BD9">
            <w:pPr>
              <w:pStyle w:val="NormalWeb"/>
              <w:spacing w:before="0" w:beforeAutospacing="0" w:after="0" w:afterAutospacing="0" w:line="240" w:lineRule="atLeast"/>
              <w:rPr>
                <w:color w:val="000000"/>
              </w:rPr>
            </w:pPr>
            <w:bookmarkStart w:id="194" w:name="15421"/>
            <w:bookmarkEnd w:id="194"/>
            <w:r w:rsidRPr="00A0755A">
              <w:rPr>
                <w:color w:val="000000"/>
              </w:rPr>
              <w:t>interface RasterDelegate;</w:t>
            </w:r>
            <w:r w:rsidRPr="00A0755A">
              <w:rPr>
                <w:rStyle w:val="apple-converted-space"/>
                <w:color w:val="000000"/>
              </w:rPr>
              <w:t> </w:t>
            </w:r>
            <w:r w:rsidRPr="00A0755A">
              <w:rPr>
                <w:color w:val="000000"/>
              </w:rPr>
              <w:br/>
              <w:t>interface Storing;</w:t>
            </w:r>
          </w:p>
        </w:tc>
      </w:tr>
      <w:tr w:rsidR="00E64C9B" w:rsidRPr="00A0755A" w14:paraId="169ABE9A" w14:textId="77777777" w:rsidTr="002A1BD9">
        <w:tc>
          <w:tcPr>
            <w:tcW w:w="0" w:type="auto"/>
            <w:hideMark/>
          </w:tcPr>
          <w:p w14:paraId="572539CE" w14:textId="77777777" w:rsidR="00E64C9B" w:rsidRPr="00A0755A" w:rsidRDefault="00E64C9B" w:rsidP="002A1BD9">
            <w:pPr>
              <w:rPr>
                <w:color w:val="000000"/>
              </w:rPr>
            </w:pPr>
            <w:r w:rsidRPr="00A0755A">
              <w:rPr>
                <w:color w:val="000000"/>
              </w:rPr>
              <w:br/>
            </w:r>
          </w:p>
          <w:p w14:paraId="4A276BBA" w14:textId="77777777" w:rsidR="00E64C9B" w:rsidRPr="00A0755A" w:rsidRDefault="00E64C9B" w:rsidP="002A1BD9">
            <w:pPr>
              <w:pStyle w:val="NormalWeb"/>
              <w:spacing w:before="0" w:beforeAutospacing="0" w:after="0" w:afterAutospacing="0" w:line="240" w:lineRule="atLeast"/>
              <w:rPr>
                <w:color w:val="000000"/>
              </w:rPr>
            </w:pPr>
            <w:bookmarkStart w:id="195" w:name="15423"/>
            <w:bookmarkEnd w:id="195"/>
            <w:r w:rsidRPr="00A0755A">
              <w:rPr>
                <w:color w:val="000000"/>
              </w:rPr>
              <w:t>Methods</w:t>
            </w:r>
          </w:p>
        </w:tc>
        <w:tc>
          <w:tcPr>
            <w:tcW w:w="0" w:type="auto"/>
            <w:hideMark/>
          </w:tcPr>
          <w:p w14:paraId="655C9AE1" w14:textId="77777777" w:rsidR="00E64C9B" w:rsidRPr="00A0755A" w:rsidRDefault="00E64C9B" w:rsidP="002A1BD9">
            <w:pPr>
              <w:rPr>
                <w:color w:val="000000"/>
              </w:rPr>
            </w:pPr>
            <w:r w:rsidRPr="00A0755A">
              <w:rPr>
                <w:color w:val="000000"/>
              </w:rPr>
              <w:br/>
            </w:r>
          </w:p>
          <w:p w14:paraId="2CAEA18D" w14:textId="77777777" w:rsidR="00E64C9B" w:rsidRPr="00A0755A" w:rsidRDefault="00E64C9B" w:rsidP="002A1BD9">
            <w:pPr>
              <w:pStyle w:val="NormalWeb"/>
              <w:spacing w:before="0" w:beforeAutospacing="0" w:after="0" w:afterAutospacing="0" w:line="240" w:lineRule="atLeast"/>
              <w:rPr>
                <w:color w:val="000000"/>
              </w:rPr>
            </w:pPr>
            <w:bookmarkStart w:id="196" w:name="15425"/>
            <w:bookmarkEnd w:id="196"/>
            <w:r w:rsidRPr="00A0755A">
              <w:rPr>
                <w:color w:val="000000"/>
              </w:rPr>
              <w:t xml:space="preserve">Methods should be verbs, in mixed case with the first letter lowercase, with the first letter of </w:t>
            </w:r>
            <w:r w:rsidRPr="00A0755A">
              <w:rPr>
                <w:color w:val="000000"/>
              </w:rPr>
              <w:lastRenderedPageBreak/>
              <w:t>each internal word capitalized.</w:t>
            </w:r>
          </w:p>
        </w:tc>
        <w:tc>
          <w:tcPr>
            <w:tcW w:w="0" w:type="auto"/>
            <w:hideMark/>
          </w:tcPr>
          <w:p w14:paraId="427862B5" w14:textId="77777777" w:rsidR="00E64C9B" w:rsidRPr="00A0755A" w:rsidRDefault="00E64C9B" w:rsidP="002A1BD9">
            <w:pPr>
              <w:rPr>
                <w:color w:val="000000"/>
              </w:rPr>
            </w:pPr>
            <w:r w:rsidRPr="00A0755A">
              <w:rPr>
                <w:color w:val="000000"/>
              </w:rPr>
              <w:lastRenderedPageBreak/>
              <w:br/>
            </w:r>
          </w:p>
          <w:p w14:paraId="1F6F9458" w14:textId="77777777" w:rsidR="00E64C9B" w:rsidRPr="00A0755A" w:rsidRDefault="00E64C9B" w:rsidP="002A1BD9">
            <w:pPr>
              <w:pStyle w:val="NormalWeb"/>
              <w:spacing w:before="0" w:beforeAutospacing="0" w:after="0" w:afterAutospacing="0" w:line="240" w:lineRule="atLeast"/>
              <w:rPr>
                <w:color w:val="000000"/>
              </w:rPr>
            </w:pPr>
            <w:bookmarkStart w:id="197" w:name="15427"/>
            <w:bookmarkEnd w:id="197"/>
            <w:r w:rsidRPr="00A0755A">
              <w:rPr>
                <w:color w:val="000000"/>
              </w:rPr>
              <w:t>run();</w:t>
            </w:r>
            <w:r w:rsidRPr="00A0755A">
              <w:rPr>
                <w:rStyle w:val="apple-converted-space"/>
                <w:color w:val="000000"/>
              </w:rPr>
              <w:t> </w:t>
            </w:r>
            <w:r w:rsidRPr="00A0755A">
              <w:rPr>
                <w:color w:val="000000"/>
              </w:rPr>
              <w:br/>
              <w:t>runFast();</w:t>
            </w:r>
            <w:r w:rsidRPr="00A0755A">
              <w:rPr>
                <w:rStyle w:val="apple-converted-space"/>
                <w:color w:val="000000"/>
              </w:rPr>
              <w:t> </w:t>
            </w:r>
            <w:r w:rsidRPr="00A0755A">
              <w:rPr>
                <w:color w:val="000000"/>
              </w:rPr>
              <w:br/>
            </w:r>
            <w:r w:rsidRPr="00A0755A">
              <w:rPr>
                <w:color w:val="000000"/>
              </w:rPr>
              <w:lastRenderedPageBreak/>
              <w:t>getBackground();</w:t>
            </w:r>
          </w:p>
        </w:tc>
      </w:tr>
      <w:tr w:rsidR="00E64C9B" w:rsidRPr="00A0755A" w14:paraId="681EB0ED" w14:textId="77777777" w:rsidTr="002A1BD9">
        <w:tc>
          <w:tcPr>
            <w:tcW w:w="0" w:type="auto"/>
            <w:hideMark/>
          </w:tcPr>
          <w:p w14:paraId="498ECA20" w14:textId="77777777" w:rsidR="00E64C9B" w:rsidRPr="00A0755A" w:rsidRDefault="00E64C9B" w:rsidP="002A1BD9">
            <w:pPr>
              <w:rPr>
                <w:color w:val="000000"/>
              </w:rPr>
            </w:pPr>
            <w:r w:rsidRPr="00A0755A">
              <w:rPr>
                <w:color w:val="000000"/>
              </w:rPr>
              <w:lastRenderedPageBreak/>
              <w:br/>
            </w:r>
          </w:p>
          <w:p w14:paraId="05ECFF9A" w14:textId="77777777" w:rsidR="00E64C9B" w:rsidRPr="00A0755A" w:rsidRDefault="00E64C9B" w:rsidP="002A1BD9">
            <w:pPr>
              <w:pStyle w:val="NormalWeb"/>
              <w:spacing w:before="0" w:beforeAutospacing="0" w:after="0" w:afterAutospacing="0" w:line="240" w:lineRule="atLeast"/>
              <w:rPr>
                <w:color w:val="000000"/>
              </w:rPr>
            </w:pPr>
            <w:bookmarkStart w:id="198" w:name="15429"/>
            <w:bookmarkEnd w:id="198"/>
            <w:r w:rsidRPr="00A0755A">
              <w:rPr>
                <w:color w:val="000000"/>
              </w:rPr>
              <w:t>Variables</w:t>
            </w:r>
          </w:p>
        </w:tc>
        <w:tc>
          <w:tcPr>
            <w:tcW w:w="0" w:type="auto"/>
            <w:hideMark/>
          </w:tcPr>
          <w:p w14:paraId="70165F7B" w14:textId="77777777" w:rsidR="00E64C9B" w:rsidRPr="00A0755A" w:rsidRDefault="00E64C9B" w:rsidP="002A1BD9">
            <w:pPr>
              <w:rPr>
                <w:color w:val="000000"/>
              </w:rPr>
            </w:pPr>
            <w:r w:rsidRPr="00A0755A">
              <w:rPr>
                <w:color w:val="000000"/>
              </w:rPr>
              <w:br/>
            </w:r>
          </w:p>
          <w:p w14:paraId="2559D5CA" w14:textId="77777777" w:rsidR="00E64C9B" w:rsidRPr="00A0755A" w:rsidRDefault="00E64C9B" w:rsidP="002A1BD9">
            <w:pPr>
              <w:pStyle w:val="NormalWeb"/>
              <w:spacing w:before="0" w:beforeAutospacing="0" w:after="0" w:afterAutospacing="0" w:line="240" w:lineRule="atLeast"/>
              <w:rPr>
                <w:color w:val="000000"/>
              </w:rPr>
            </w:pPr>
            <w:bookmarkStart w:id="199" w:name="34851"/>
            <w:bookmarkEnd w:id="199"/>
            <w:r w:rsidRPr="00A0755A">
              <w:rPr>
                <w:color w:val="000000"/>
              </w:rPr>
              <w:t>Except for variables, all instance, class, and class constants are in mixed case with a lowercase first letter. Internal words start with capital letters. Variable names should not start with underscore _ or dollar sign $ characters, even though both are allowed.</w:t>
            </w:r>
          </w:p>
          <w:p w14:paraId="026B73A3" w14:textId="77777777" w:rsidR="00E64C9B" w:rsidRPr="00A0755A" w:rsidRDefault="00E64C9B" w:rsidP="002A1BD9">
            <w:pPr>
              <w:pStyle w:val="NormalWeb"/>
              <w:spacing w:before="0" w:beforeAutospacing="0" w:after="0" w:afterAutospacing="0" w:line="240" w:lineRule="atLeast"/>
              <w:rPr>
                <w:color w:val="000000"/>
              </w:rPr>
            </w:pPr>
            <w:bookmarkStart w:id="200" w:name="15432"/>
            <w:bookmarkEnd w:id="200"/>
            <w:r w:rsidRPr="00A0755A">
              <w:rPr>
                <w:color w:val="000000"/>
              </w:rPr>
              <w:t>Variable names should be short yet meaningful. The choice of a variable name should be mnemonic- that is, designed to indicate to the casual observer the intent of its use. One-character variable names should be avoided except for temporary "throwaway" variables. Common names for temporary variables are</w:t>
            </w:r>
            <w:r w:rsidRPr="00A0755A">
              <w:rPr>
                <w:rStyle w:val="apple-converted-space"/>
                <w:color w:val="000000"/>
              </w:rPr>
              <w:t> </w:t>
            </w:r>
            <w:r w:rsidRPr="00A0755A">
              <w:rPr>
                <w:rStyle w:val="HTMLCode"/>
                <w:rFonts w:ascii="Times New Roman" w:hAnsi="Times New Roman" w:cs="Times New Roman"/>
                <w:color w:val="666666"/>
                <w:sz w:val="24"/>
                <w:szCs w:val="24"/>
              </w:rPr>
              <w:t>i</w:t>
            </w:r>
            <w:r w:rsidRPr="00A0755A">
              <w:rPr>
                <w:color w:val="000000"/>
              </w:rPr>
              <w:t>,</w:t>
            </w:r>
            <w:r w:rsidRPr="00A0755A">
              <w:rPr>
                <w:rStyle w:val="apple-converted-space"/>
                <w:color w:val="000000"/>
              </w:rPr>
              <w:t> </w:t>
            </w:r>
            <w:r w:rsidRPr="00A0755A">
              <w:rPr>
                <w:rStyle w:val="HTMLCode"/>
                <w:rFonts w:ascii="Times New Roman" w:hAnsi="Times New Roman" w:cs="Times New Roman"/>
                <w:color w:val="666666"/>
                <w:sz w:val="24"/>
                <w:szCs w:val="24"/>
              </w:rPr>
              <w:t>j</w:t>
            </w:r>
            <w:r w:rsidRPr="00A0755A">
              <w:rPr>
                <w:color w:val="000000"/>
              </w:rPr>
              <w:t>,</w:t>
            </w:r>
            <w:r w:rsidRPr="00A0755A">
              <w:rPr>
                <w:rStyle w:val="apple-converted-space"/>
                <w:color w:val="000000"/>
              </w:rPr>
              <w:t> </w:t>
            </w:r>
            <w:r w:rsidRPr="00A0755A">
              <w:rPr>
                <w:rStyle w:val="HTMLCode"/>
                <w:rFonts w:ascii="Times New Roman" w:hAnsi="Times New Roman" w:cs="Times New Roman"/>
                <w:color w:val="666666"/>
                <w:sz w:val="24"/>
                <w:szCs w:val="24"/>
              </w:rPr>
              <w:t>k</w:t>
            </w:r>
            <w:r w:rsidRPr="00A0755A">
              <w:rPr>
                <w:color w:val="000000"/>
              </w:rPr>
              <w:t>,</w:t>
            </w:r>
            <w:r w:rsidRPr="00A0755A">
              <w:rPr>
                <w:rStyle w:val="apple-converted-space"/>
                <w:color w:val="000000"/>
              </w:rPr>
              <w:t> </w:t>
            </w:r>
            <w:r w:rsidRPr="00A0755A">
              <w:rPr>
                <w:rStyle w:val="HTMLCode"/>
                <w:rFonts w:ascii="Times New Roman" w:hAnsi="Times New Roman" w:cs="Times New Roman"/>
                <w:color w:val="666666"/>
                <w:sz w:val="24"/>
                <w:szCs w:val="24"/>
              </w:rPr>
              <w:t>m</w:t>
            </w:r>
            <w:r w:rsidRPr="00A0755A">
              <w:rPr>
                <w:color w:val="000000"/>
              </w:rPr>
              <w:t>, and</w:t>
            </w:r>
            <w:r w:rsidRPr="00A0755A">
              <w:rPr>
                <w:rStyle w:val="apple-converted-space"/>
                <w:color w:val="000000"/>
              </w:rPr>
              <w:t> </w:t>
            </w:r>
            <w:r w:rsidRPr="00A0755A">
              <w:rPr>
                <w:rStyle w:val="HTMLCode"/>
                <w:rFonts w:ascii="Times New Roman" w:hAnsi="Times New Roman" w:cs="Times New Roman"/>
                <w:color w:val="666666"/>
                <w:sz w:val="24"/>
                <w:szCs w:val="24"/>
              </w:rPr>
              <w:t>n</w:t>
            </w:r>
            <w:r w:rsidRPr="00A0755A">
              <w:rPr>
                <w:rStyle w:val="apple-converted-space"/>
                <w:color w:val="000000"/>
              </w:rPr>
              <w:t> </w:t>
            </w:r>
            <w:r w:rsidRPr="00A0755A">
              <w:rPr>
                <w:color w:val="000000"/>
              </w:rPr>
              <w:t>for integers;</w:t>
            </w:r>
            <w:r w:rsidRPr="00A0755A">
              <w:rPr>
                <w:rStyle w:val="apple-converted-space"/>
                <w:color w:val="000000"/>
              </w:rPr>
              <w:t> </w:t>
            </w:r>
            <w:r w:rsidRPr="00A0755A">
              <w:rPr>
                <w:rStyle w:val="HTMLCode"/>
                <w:rFonts w:ascii="Times New Roman" w:hAnsi="Times New Roman" w:cs="Times New Roman"/>
                <w:color w:val="666666"/>
                <w:sz w:val="24"/>
                <w:szCs w:val="24"/>
              </w:rPr>
              <w:t>c</w:t>
            </w:r>
            <w:r w:rsidRPr="00A0755A">
              <w:rPr>
                <w:color w:val="000000"/>
              </w:rPr>
              <w:t>,</w:t>
            </w:r>
            <w:r w:rsidRPr="00A0755A">
              <w:rPr>
                <w:rStyle w:val="apple-converted-space"/>
                <w:color w:val="000000"/>
              </w:rPr>
              <w:t> </w:t>
            </w:r>
            <w:r w:rsidRPr="00A0755A">
              <w:rPr>
                <w:rStyle w:val="HTMLCode"/>
                <w:rFonts w:ascii="Times New Roman" w:hAnsi="Times New Roman" w:cs="Times New Roman"/>
                <w:color w:val="666666"/>
                <w:sz w:val="24"/>
                <w:szCs w:val="24"/>
              </w:rPr>
              <w:t>d</w:t>
            </w:r>
            <w:r w:rsidRPr="00A0755A">
              <w:rPr>
                <w:color w:val="000000"/>
              </w:rPr>
              <w:t>, and</w:t>
            </w:r>
            <w:r w:rsidRPr="00A0755A">
              <w:rPr>
                <w:rStyle w:val="apple-converted-space"/>
                <w:color w:val="000000"/>
              </w:rPr>
              <w:t> </w:t>
            </w:r>
            <w:r w:rsidRPr="00A0755A">
              <w:rPr>
                <w:rStyle w:val="HTMLCode"/>
                <w:rFonts w:ascii="Times New Roman" w:hAnsi="Times New Roman" w:cs="Times New Roman"/>
                <w:color w:val="666666"/>
                <w:sz w:val="24"/>
                <w:szCs w:val="24"/>
              </w:rPr>
              <w:t>e</w:t>
            </w:r>
            <w:r w:rsidRPr="00A0755A">
              <w:rPr>
                <w:rStyle w:val="apple-converted-space"/>
                <w:color w:val="000000"/>
              </w:rPr>
              <w:t> </w:t>
            </w:r>
            <w:r w:rsidRPr="00A0755A">
              <w:rPr>
                <w:color w:val="000000"/>
              </w:rPr>
              <w:t>for characters.</w:t>
            </w:r>
          </w:p>
        </w:tc>
        <w:tc>
          <w:tcPr>
            <w:tcW w:w="0" w:type="auto"/>
            <w:hideMark/>
          </w:tcPr>
          <w:p w14:paraId="6F3FF21A" w14:textId="77777777" w:rsidR="00E64C9B" w:rsidRPr="00A0755A" w:rsidRDefault="00E64C9B" w:rsidP="002A1BD9">
            <w:pPr>
              <w:rPr>
                <w:color w:val="000000"/>
              </w:rPr>
            </w:pPr>
            <w:r w:rsidRPr="00A0755A">
              <w:rPr>
                <w:color w:val="000000"/>
              </w:rPr>
              <w:br/>
            </w:r>
          </w:p>
          <w:p w14:paraId="0337D101" w14:textId="77777777" w:rsidR="00E64C9B" w:rsidRPr="00A0755A" w:rsidRDefault="00E64C9B" w:rsidP="002A1BD9">
            <w:pPr>
              <w:pStyle w:val="HTMLPreformatted"/>
              <w:rPr>
                <w:rFonts w:ascii="Times New Roman" w:hAnsi="Times New Roman" w:cs="Times New Roman"/>
                <w:color w:val="000000"/>
                <w:sz w:val="24"/>
                <w:szCs w:val="24"/>
              </w:rPr>
            </w:pPr>
            <w:bookmarkStart w:id="201" w:name="15434"/>
            <w:bookmarkEnd w:id="201"/>
            <w:r w:rsidRPr="00A0755A">
              <w:rPr>
                <w:rFonts w:ascii="Times New Roman" w:hAnsi="Times New Roman" w:cs="Times New Roman"/>
                <w:color w:val="000000"/>
                <w:sz w:val="24"/>
                <w:szCs w:val="24"/>
              </w:rPr>
              <w:t>int  i;</w:t>
            </w:r>
          </w:p>
          <w:p w14:paraId="0F59B9A8" w14:textId="77777777" w:rsidR="00E64C9B" w:rsidRPr="00A0755A" w:rsidRDefault="00E64C9B" w:rsidP="002A1BD9">
            <w:pPr>
              <w:pStyle w:val="HTMLPreformatted"/>
              <w:rPr>
                <w:rFonts w:ascii="Times New Roman" w:hAnsi="Times New Roman" w:cs="Times New Roman"/>
                <w:color w:val="000000"/>
                <w:sz w:val="24"/>
                <w:szCs w:val="24"/>
              </w:rPr>
            </w:pPr>
            <w:r w:rsidRPr="00A0755A">
              <w:rPr>
                <w:rFonts w:ascii="Times New Roman" w:hAnsi="Times New Roman" w:cs="Times New Roman"/>
                <w:color w:val="000000"/>
                <w:sz w:val="24"/>
                <w:szCs w:val="24"/>
              </w:rPr>
              <w:t>char c;</w:t>
            </w:r>
          </w:p>
          <w:p w14:paraId="00340E8C" w14:textId="77777777" w:rsidR="00E64C9B" w:rsidRPr="00A0755A" w:rsidRDefault="00E64C9B" w:rsidP="002A1BD9">
            <w:pPr>
              <w:pStyle w:val="HTMLPreformatted"/>
              <w:rPr>
                <w:rFonts w:ascii="Times New Roman" w:hAnsi="Times New Roman" w:cs="Times New Roman"/>
                <w:color w:val="000000"/>
                <w:sz w:val="24"/>
                <w:szCs w:val="24"/>
              </w:rPr>
            </w:pPr>
            <w:r w:rsidRPr="00A0755A">
              <w:rPr>
                <w:rFonts w:ascii="Times New Roman" w:hAnsi="Times New Roman" w:cs="Times New Roman"/>
                <w:color w:val="000000"/>
                <w:sz w:val="24"/>
                <w:szCs w:val="24"/>
              </w:rPr>
              <w:t>float  myWidth;</w:t>
            </w:r>
          </w:p>
        </w:tc>
      </w:tr>
      <w:tr w:rsidR="00E64C9B" w:rsidRPr="00A0755A" w14:paraId="27B643D2" w14:textId="77777777" w:rsidTr="002A1BD9">
        <w:tc>
          <w:tcPr>
            <w:tcW w:w="0" w:type="auto"/>
            <w:hideMark/>
          </w:tcPr>
          <w:p w14:paraId="7C766A68" w14:textId="77777777" w:rsidR="00E64C9B" w:rsidRPr="00A0755A" w:rsidRDefault="00E64C9B" w:rsidP="002A1BD9">
            <w:pPr>
              <w:rPr>
                <w:color w:val="000000"/>
              </w:rPr>
            </w:pPr>
            <w:r w:rsidRPr="00A0755A">
              <w:rPr>
                <w:color w:val="000000"/>
              </w:rPr>
              <w:br/>
            </w:r>
          </w:p>
          <w:p w14:paraId="65DD1F1A" w14:textId="77777777" w:rsidR="00E64C9B" w:rsidRPr="00A0755A" w:rsidRDefault="00E64C9B" w:rsidP="002A1BD9">
            <w:pPr>
              <w:pStyle w:val="NormalWeb"/>
              <w:spacing w:before="0" w:beforeAutospacing="0" w:after="0" w:afterAutospacing="0" w:line="240" w:lineRule="atLeast"/>
              <w:rPr>
                <w:color w:val="000000"/>
              </w:rPr>
            </w:pPr>
            <w:bookmarkStart w:id="202" w:name="15436"/>
            <w:bookmarkEnd w:id="202"/>
            <w:r w:rsidRPr="00A0755A">
              <w:rPr>
                <w:color w:val="000000"/>
              </w:rPr>
              <w:t>Constants</w:t>
            </w:r>
          </w:p>
        </w:tc>
        <w:tc>
          <w:tcPr>
            <w:tcW w:w="0" w:type="auto"/>
            <w:hideMark/>
          </w:tcPr>
          <w:p w14:paraId="6EFF0414" w14:textId="77777777" w:rsidR="00E64C9B" w:rsidRPr="00A0755A" w:rsidRDefault="00E64C9B" w:rsidP="002A1BD9">
            <w:pPr>
              <w:rPr>
                <w:color w:val="000000"/>
              </w:rPr>
            </w:pPr>
            <w:r w:rsidRPr="00A0755A">
              <w:rPr>
                <w:color w:val="000000"/>
              </w:rPr>
              <w:br/>
            </w:r>
          </w:p>
          <w:p w14:paraId="484C7916" w14:textId="77777777" w:rsidR="00E64C9B" w:rsidRPr="00A0755A" w:rsidRDefault="00E64C9B" w:rsidP="002A1BD9">
            <w:pPr>
              <w:pStyle w:val="NormalWeb"/>
              <w:spacing w:before="0" w:beforeAutospacing="0" w:after="0" w:afterAutospacing="0" w:line="240" w:lineRule="atLeast"/>
              <w:rPr>
                <w:color w:val="000000"/>
              </w:rPr>
            </w:pPr>
            <w:bookmarkStart w:id="203" w:name="15438"/>
            <w:bookmarkEnd w:id="203"/>
            <w:r w:rsidRPr="00A0755A">
              <w:rPr>
                <w:color w:val="000000"/>
              </w:rPr>
              <w:t>The names of variables declared class constants and of ANSI constants should be all uppercase with words separated by underscores ("_"). (ANSI constants should be avoided, for ease of debugging.)</w:t>
            </w:r>
          </w:p>
        </w:tc>
        <w:tc>
          <w:tcPr>
            <w:tcW w:w="0" w:type="auto"/>
            <w:hideMark/>
          </w:tcPr>
          <w:p w14:paraId="38CE2AB7" w14:textId="77777777" w:rsidR="00E64C9B" w:rsidRPr="00A0755A" w:rsidRDefault="00E64C9B" w:rsidP="002A1BD9">
            <w:pPr>
              <w:rPr>
                <w:color w:val="000000"/>
              </w:rPr>
            </w:pPr>
            <w:r w:rsidRPr="00A0755A">
              <w:rPr>
                <w:color w:val="000000"/>
              </w:rPr>
              <w:br/>
            </w:r>
          </w:p>
          <w:p w14:paraId="584993A2" w14:textId="77777777" w:rsidR="00E64C9B" w:rsidRPr="00A0755A" w:rsidRDefault="00E64C9B" w:rsidP="002A1BD9">
            <w:pPr>
              <w:pStyle w:val="NormalWeb"/>
              <w:spacing w:before="0" w:beforeAutospacing="0" w:after="0" w:afterAutospacing="0" w:line="240" w:lineRule="atLeast"/>
              <w:rPr>
                <w:color w:val="000000"/>
              </w:rPr>
            </w:pPr>
            <w:bookmarkStart w:id="204" w:name="15440"/>
            <w:bookmarkEnd w:id="204"/>
            <w:r w:rsidRPr="00A0755A">
              <w:rPr>
                <w:color w:val="000000"/>
              </w:rPr>
              <w:t>static final int MIN_WIDTH = 4;</w:t>
            </w:r>
          </w:p>
          <w:p w14:paraId="19B18FEF" w14:textId="77777777" w:rsidR="00E64C9B" w:rsidRPr="00A0755A" w:rsidRDefault="00E64C9B" w:rsidP="002A1BD9">
            <w:pPr>
              <w:pStyle w:val="NormalWeb"/>
              <w:spacing w:before="0" w:beforeAutospacing="0" w:after="0" w:afterAutospacing="0" w:line="240" w:lineRule="atLeast"/>
              <w:rPr>
                <w:color w:val="000000"/>
              </w:rPr>
            </w:pPr>
            <w:bookmarkStart w:id="205" w:name="18753"/>
            <w:bookmarkEnd w:id="205"/>
            <w:r w:rsidRPr="00A0755A">
              <w:rPr>
                <w:color w:val="000000"/>
              </w:rPr>
              <w:t>static final int MAX_WIDTH = 999;</w:t>
            </w:r>
          </w:p>
          <w:p w14:paraId="4BEB94BF" w14:textId="77777777" w:rsidR="00E64C9B" w:rsidRPr="00A0755A" w:rsidRDefault="00E64C9B" w:rsidP="002A1BD9">
            <w:pPr>
              <w:pStyle w:val="NormalWeb"/>
              <w:spacing w:before="0" w:beforeAutospacing="0" w:after="0" w:afterAutospacing="0" w:line="240" w:lineRule="atLeast"/>
              <w:rPr>
                <w:color w:val="000000"/>
              </w:rPr>
            </w:pPr>
            <w:bookmarkStart w:id="206" w:name="33897"/>
            <w:bookmarkEnd w:id="206"/>
            <w:r w:rsidRPr="00A0755A">
              <w:rPr>
                <w:color w:val="000000"/>
              </w:rPr>
              <w:t>static final int GET_THE_CPU = 1;</w:t>
            </w:r>
          </w:p>
        </w:tc>
      </w:tr>
    </w:tbl>
    <w:p w14:paraId="1654A05D" w14:textId="77777777" w:rsidR="00E64C9B" w:rsidRDefault="00E64C9B" w:rsidP="00E64C9B">
      <w:pPr>
        <w:pStyle w:val="ListParagraph"/>
        <w:ind w:left="2160"/>
        <w:rPr>
          <w:b/>
        </w:rPr>
      </w:pPr>
    </w:p>
    <w:p w14:paraId="4798D7CB" w14:textId="77777777" w:rsidR="00E64C9B" w:rsidRDefault="00E64C9B" w:rsidP="00E64C9B">
      <w:pPr>
        <w:pStyle w:val="ListParagraph"/>
        <w:ind w:left="2160"/>
        <w:rPr>
          <w:b/>
        </w:rPr>
      </w:pPr>
    </w:p>
    <w:p w14:paraId="4D9B4F93" w14:textId="77777777" w:rsidR="00C54F9D" w:rsidRDefault="0015450D" w:rsidP="00DB340D">
      <w:pPr>
        <w:pStyle w:val="Heading3"/>
        <w:numPr>
          <w:ilvl w:val="0"/>
          <w:numId w:val="0"/>
        </w:numPr>
        <w:ind w:left="1080" w:hanging="360"/>
        <w:rPr>
          <w:rFonts w:ascii="Arial" w:hAnsi="Arial" w:cs="Arial"/>
        </w:rPr>
      </w:pPr>
      <w:bookmarkStart w:id="207" w:name="_Toc437056873"/>
      <w:r>
        <w:t xml:space="preserve">25c  </w:t>
      </w:r>
      <w:r w:rsidRPr="00AA465D">
        <w:rPr>
          <w:rFonts w:ascii="Arial" w:hAnsi="Arial" w:cs="Arial"/>
        </w:rPr>
        <w:t xml:space="preserve"> </w:t>
      </w:r>
      <w:r w:rsidR="000E1B78" w:rsidRPr="00AA465D">
        <w:rPr>
          <w:rFonts w:ascii="Arial" w:hAnsi="Arial" w:cs="Arial"/>
        </w:rPr>
        <w:t>Class Interfaces</w:t>
      </w:r>
      <w:bookmarkEnd w:id="207"/>
    </w:p>
    <w:p w14:paraId="5A48A985" w14:textId="77777777" w:rsidR="00801CF7" w:rsidRPr="00801CF7" w:rsidRDefault="00801CF7" w:rsidP="008457CA">
      <w:pPr>
        <w:pStyle w:val="Level3Text"/>
        <w:numPr>
          <w:ilvl w:val="0"/>
          <w:numId w:val="74"/>
        </w:numPr>
        <w:rPr>
          <w:i/>
        </w:rPr>
      </w:pPr>
      <w:r w:rsidRPr="00801CF7">
        <w:rPr>
          <w:i/>
        </w:rPr>
        <w:t>Class GameObject:</w:t>
      </w:r>
      <w:r>
        <w:rPr>
          <w:i/>
        </w:rPr>
        <w:t xml:space="preserve"> </w:t>
      </w:r>
      <w:r>
        <w:t>This class represents the UI object, represents everything that is visible on screen. This is the superclass of almost all the classes.</w:t>
      </w:r>
      <w:r w:rsidR="00116769">
        <w:t xml:space="preserve"> This class contains the (x, y) coordinates of the UI object as well as the current user information.</w:t>
      </w:r>
    </w:p>
    <w:p w14:paraId="309C3B78" w14:textId="77777777" w:rsidR="00EC0EE7" w:rsidRPr="005F7DBF" w:rsidRDefault="00116769" w:rsidP="008457CA">
      <w:pPr>
        <w:pStyle w:val="Level3Text"/>
        <w:numPr>
          <w:ilvl w:val="0"/>
          <w:numId w:val="74"/>
        </w:numPr>
        <w:rPr>
          <w:i/>
        </w:rPr>
      </w:pPr>
      <w:r>
        <w:rPr>
          <w:i/>
        </w:rPr>
        <w:t xml:space="preserve">Class Unit: </w:t>
      </w:r>
      <w:r>
        <w:t>This class is the represents the units that can be built by the user during gameplay.</w:t>
      </w:r>
      <w:r w:rsidR="00BC2585">
        <w:t xml:space="preserve"> This will have the information of the resources currently available to the user as resources will be utilized during the creation of units.</w:t>
      </w:r>
      <w:r w:rsidR="005F7DBF">
        <w:t xml:space="preserve"> The classes such as </w:t>
      </w:r>
      <w:r w:rsidR="005F7DBF">
        <w:rPr>
          <w:i/>
        </w:rPr>
        <w:t xml:space="preserve">PlayerHousingUnits, PlayerMiningUnits </w:t>
      </w:r>
      <w:r w:rsidR="005F7DBF">
        <w:t>and</w:t>
      </w:r>
      <w:r w:rsidR="005F7DBF">
        <w:rPr>
          <w:i/>
        </w:rPr>
        <w:t xml:space="preserve"> PlayerFoodUnits </w:t>
      </w:r>
      <w:r w:rsidR="005F7DBF">
        <w:t>extend from this class.</w:t>
      </w:r>
    </w:p>
    <w:p w14:paraId="74A23080" w14:textId="77777777" w:rsidR="005F7DBF" w:rsidRPr="005913D8" w:rsidRDefault="00050B1A" w:rsidP="008457CA">
      <w:pPr>
        <w:pStyle w:val="Level3Text"/>
        <w:numPr>
          <w:ilvl w:val="0"/>
          <w:numId w:val="74"/>
        </w:numPr>
        <w:rPr>
          <w:i/>
        </w:rPr>
      </w:pPr>
      <w:r>
        <w:rPr>
          <w:i/>
        </w:rPr>
        <w:t xml:space="preserve">Class ArmyUnit: </w:t>
      </w:r>
      <w:r>
        <w:t xml:space="preserve">This class represents the army units built by the players in order to increase their worth in the game. Both </w:t>
      </w:r>
      <w:r>
        <w:rPr>
          <w:i/>
        </w:rPr>
        <w:t xml:space="preserve">PlayerArmyUnits </w:t>
      </w:r>
      <w:r>
        <w:t xml:space="preserve">and </w:t>
      </w:r>
      <w:r>
        <w:rPr>
          <w:i/>
        </w:rPr>
        <w:t xml:space="preserve">EnemyArmyUnits </w:t>
      </w:r>
      <w:r>
        <w:t xml:space="preserve">extend from this class. The class has the strategy </w:t>
      </w:r>
      <w:r>
        <w:lastRenderedPageBreak/>
        <w:t xml:space="preserve">information associated with it which represents the technologies the players want to deploy in the conquest. </w:t>
      </w:r>
      <w:r w:rsidR="00D1125A">
        <w:t xml:space="preserve">The player will also be able to set the </w:t>
      </w:r>
      <w:r w:rsidR="00D1125A">
        <w:rPr>
          <w:i/>
        </w:rPr>
        <w:t xml:space="preserve">Weapon </w:t>
      </w:r>
      <w:r w:rsidR="00D1125A">
        <w:t>information associates with it to its army unit which will obviously be utilized in case of a conquest.</w:t>
      </w:r>
    </w:p>
    <w:p w14:paraId="0D2B8A66" w14:textId="77777777" w:rsidR="005913D8" w:rsidRPr="000C3B96" w:rsidRDefault="000C3B96" w:rsidP="008457CA">
      <w:pPr>
        <w:pStyle w:val="Level3Text"/>
        <w:numPr>
          <w:ilvl w:val="0"/>
          <w:numId w:val="74"/>
        </w:numPr>
        <w:rPr>
          <w:i/>
        </w:rPr>
      </w:pPr>
      <w:r>
        <w:rPr>
          <w:i/>
        </w:rPr>
        <w:t xml:space="preserve">Class Resource: </w:t>
      </w:r>
      <w:r>
        <w:t>This class represents all the resources such as wood, stone, villagers associates with a player during the gameplay.</w:t>
      </w:r>
    </w:p>
    <w:p w14:paraId="5A69341C" w14:textId="77777777" w:rsidR="000C3B96" w:rsidRPr="00FE531C" w:rsidRDefault="000C3B96" w:rsidP="008457CA">
      <w:pPr>
        <w:pStyle w:val="Level3Text"/>
        <w:numPr>
          <w:ilvl w:val="0"/>
          <w:numId w:val="74"/>
        </w:numPr>
        <w:rPr>
          <w:i/>
        </w:rPr>
      </w:pPr>
      <w:r>
        <w:rPr>
          <w:i/>
        </w:rPr>
        <w:t xml:space="preserve">Class User: </w:t>
      </w:r>
      <w:r>
        <w:t xml:space="preserve">This class represents the player of the game and has his basic information such as </w:t>
      </w:r>
      <w:r>
        <w:rPr>
          <w:i/>
        </w:rPr>
        <w:t xml:space="preserve">username, currentLevel </w:t>
      </w:r>
      <w:r>
        <w:t xml:space="preserve">and the </w:t>
      </w:r>
      <w:r>
        <w:rPr>
          <w:i/>
        </w:rPr>
        <w:t xml:space="preserve">resources </w:t>
      </w:r>
      <w:r>
        <w:t>held by him in the game.</w:t>
      </w:r>
    </w:p>
    <w:p w14:paraId="1100F3D6" w14:textId="77777777" w:rsidR="00FE531C" w:rsidRPr="006C52C6" w:rsidRDefault="006C52C6" w:rsidP="008457CA">
      <w:pPr>
        <w:pStyle w:val="Level3Text"/>
        <w:numPr>
          <w:ilvl w:val="0"/>
          <w:numId w:val="74"/>
        </w:numPr>
        <w:rPr>
          <w:i/>
        </w:rPr>
      </w:pPr>
      <w:r>
        <w:rPr>
          <w:i/>
        </w:rPr>
        <w:t xml:space="preserve">Class UserManager: </w:t>
      </w:r>
      <w:r>
        <w:t>This is a factory class and contains tha information about all the users that may have logged into the current installation of the game along with their information such as their current level of play, the game configurations corresponding to a particular player.</w:t>
      </w:r>
    </w:p>
    <w:p w14:paraId="6C970E2A" w14:textId="77777777" w:rsidR="00210F71" w:rsidRPr="00210F71" w:rsidRDefault="00210F71" w:rsidP="008457CA">
      <w:pPr>
        <w:pStyle w:val="Level3Text"/>
        <w:numPr>
          <w:ilvl w:val="0"/>
          <w:numId w:val="74"/>
        </w:numPr>
        <w:rPr>
          <w:i/>
        </w:rPr>
      </w:pPr>
      <w:r>
        <w:rPr>
          <w:i/>
        </w:rPr>
        <w:t xml:space="preserve">Class Setting/ SettingsManager: </w:t>
      </w:r>
      <w:r>
        <w:t xml:space="preserve">The </w:t>
      </w:r>
      <w:r>
        <w:rPr>
          <w:i/>
        </w:rPr>
        <w:t xml:space="preserve">Setting </w:t>
      </w:r>
      <w:r>
        <w:t xml:space="preserve">class represents the settings of the user corresponding to a gameplay. The class had information about the user settings such as </w:t>
      </w:r>
      <w:r>
        <w:rPr>
          <w:i/>
        </w:rPr>
        <w:t xml:space="preserve">sound, music, upKey, downKey </w:t>
      </w:r>
      <w:r>
        <w:t xml:space="preserve">and the other keys and the actions associated with them. The </w:t>
      </w:r>
      <w:r>
        <w:rPr>
          <w:i/>
        </w:rPr>
        <w:t xml:space="preserve">SettingsManager </w:t>
      </w:r>
      <w:r>
        <w:t>class will store the kist of all the settings for the user.</w:t>
      </w:r>
    </w:p>
    <w:p w14:paraId="7A074EA6" w14:textId="77777777" w:rsidR="00F826E9" w:rsidRPr="00F826E9" w:rsidRDefault="009859DA" w:rsidP="008457CA">
      <w:pPr>
        <w:pStyle w:val="Level3Text"/>
        <w:numPr>
          <w:ilvl w:val="0"/>
          <w:numId w:val="74"/>
        </w:numPr>
        <w:rPr>
          <w:i/>
        </w:rPr>
      </w:pPr>
      <w:r>
        <w:rPr>
          <w:i/>
        </w:rPr>
        <w:t xml:space="preserve">Class Level/LevelManager: </w:t>
      </w:r>
      <w:r w:rsidR="00210F71">
        <w:t xml:space="preserve"> </w:t>
      </w:r>
      <w:r w:rsidR="00F826E9">
        <w:t xml:space="preserve">The </w:t>
      </w:r>
      <w:r w:rsidR="00F826E9">
        <w:rPr>
          <w:i/>
        </w:rPr>
        <w:t xml:space="preserve">Level </w:t>
      </w:r>
      <w:r w:rsidR="00F826E9">
        <w:t xml:space="preserve">class represents the level information such as the </w:t>
      </w:r>
      <w:r w:rsidR="00F826E9">
        <w:rPr>
          <w:i/>
        </w:rPr>
        <w:t xml:space="preserve">levelId, levelName </w:t>
      </w:r>
      <w:r w:rsidR="00F826E9">
        <w:t xml:space="preserve">associated with it. The </w:t>
      </w:r>
      <w:r w:rsidR="00F826E9">
        <w:rPr>
          <w:i/>
        </w:rPr>
        <w:t>LevelManager</w:t>
      </w:r>
      <w:r w:rsidR="00F826E9">
        <w:t xml:space="preserve"> class contains a list of all the levels in the game.</w:t>
      </w:r>
    </w:p>
    <w:p w14:paraId="05613E01" w14:textId="77777777" w:rsidR="004E1D17" w:rsidRPr="004E1D17" w:rsidRDefault="00D93785" w:rsidP="008457CA">
      <w:pPr>
        <w:pStyle w:val="Level3Text"/>
        <w:numPr>
          <w:ilvl w:val="0"/>
          <w:numId w:val="74"/>
        </w:numPr>
        <w:rPr>
          <w:i/>
        </w:rPr>
      </w:pPr>
      <w:r>
        <w:rPr>
          <w:i/>
        </w:rPr>
        <w:t xml:space="preserve">Class GameState: </w:t>
      </w:r>
      <w:r>
        <w:t xml:space="preserve">This game is the </w:t>
      </w:r>
      <w:r>
        <w:rPr>
          <w:i/>
        </w:rPr>
        <w:t xml:space="preserve">model </w:t>
      </w:r>
      <w:r>
        <w:t xml:space="preserve">class for the game and contains  the information about all the players, opponents and elapsed time. </w:t>
      </w:r>
      <w:r w:rsidR="004E1D17">
        <w:t>This class contains all the data and dictates what is to be displayed and presented to the user.</w:t>
      </w:r>
    </w:p>
    <w:p w14:paraId="7E945E0A" w14:textId="77777777" w:rsidR="006C52C6" w:rsidRPr="004E1D17" w:rsidRDefault="004E1D17" w:rsidP="008457CA">
      <w:pPr>
        <w:pStyle w:val="Level3Text"/>
        <w:numPr>
          <w:ilvl w:val="0"/>
          <w:numId w:val="74"/>
        </w:numPr>
        <w:rPr>
          <w:i/>
        </w:rPr>
      </w:pPr>
      <w:r>
        <w:rPr>
          <w:i/>
        </w:rPr>
        <w:t>Class GameController:</w:t>
      </w:r>
      <w:r>
        <w:t xml:space="preserve"> As the name suggests, this is the class that acts as a glue between the view(</w:t>
      </w:r>
      <w:r w:rsidRPr="004E1D17">
        <w:rPr>
          <w:i/>
        </w:rPr>
        <w:t>GameObject</w:t>
      </w:r>
      <w:r>
        <w:t>)</w:t>
      </w:r>
      <w:r w:rsidR="00F826E9">
        <w:t xml:space="preserve"> </w:t>
      </w:r>
      <w:r>
        <w:t xml:space="preserve"> and model(</w:t>
      </w:r>
      <w:r>
        <w:rPr>
          <w:i/>
        </w:rPr>
        <w:t xml:space="preserve">GameState) </w:t>
      </w:r>
      <w:r>
        <w:t>classes and dictates when the model class is to be called and based on the computations of the model class, which view is to be rendered on screen.</w:t>
      </w:r>
    </w:p>
    <w:p w14:paraId="1CE88FE2" w14:textId="77777777" w:rsidR="00EC0EE7" w:rsidRPr="007C1694" w:rsidRDefault="004E1D17" w:rsidP="008457CA">
      <w:pPr>
        <w:pStyle w:val="Level3Text"/>
        <w:numPr>
          <w:ilvl w:val="0"/>
          <w:numId w:val="74"/>
        </w:numPr>
        <w:rPr>
          <w:i/>
        </w:rPr>
      </w:pPr>
      <w:r>
        <w:rPr>
          <w:i/>
        </w:rPr>
        <w:t xml:space="preserve">Class GameCanvas: </w:t>
      </w:r>
      <w:r>
        <w:t>This is the basic UI class that is essential to every gaming application. This represents a blank canvas on which the UI is rendred.</w:t>
      </w:r>
    </w:p>
    <w:p w14:paraId="20E49A75" w14:textId="77777777" w:rsidR="007C1694" w:rsidRPr="00FF6D1C" w:rsidRDefault="007C1694" w:rsidP="008457CA">
      <w:pPr>
        <w:pStyle w:val="Level3Text"/>
        <w:numPr>
          <w:ilvl w:val="0"/>
          <w:numId w:val="74"/>
        </w:numPr>
        <w:rPr>
          <w:i/>
        </w:rPr>
      </w:pPr>
      <w:r>
        <w:rPr>
          <w:i/>
        </w:rPr>
        <w:t xml:space="preserve">Class GameTime: </w:t>
      </w:r>
      <w:r>
        <w:t xml:space="preserve">This is the timer class and represents the </w:t>
      </w:r>
      <w:r>
        <w:rPr>
          <w:i/>
        </w:rPr>
        <w:t xml:space="preserve">timeElapsed </w:t>
      </w:r>
      <w:r>
        <w:t>in the game.</w:t>
      </w:r>
    </w:p>
    <w:p w14:paraId="7D064DAC" w14:textId="77777777" w:rsidR="00D85743" w:rsidRPr="00504CAE" w:rsidRDefault="00FF6D1C" w:rsidP="008457CA">
      <w:pPr>
        <w:pStyle w:val="Level3Text"/>
        <w:numPr>
          <w:ilvl w:val="0"/>
          <w:numId w:val="74"/>
        </w:numPr>
        <w:rPr>
          <w:i/>
        </w:rPr>
      </w:pPr>
      <w:r w:rsidRPr="00FF6D1C">
        <w:rPr>
          <w:i/>
        </w:rPr>
        <w:t xml:space="preserve">Class Sprite: </w:t>
      </w:r>
      <w:r w:rsidRPr="00FF6D1C">
        <w:t xml:space="preserve">This is the basic animation class. A sprite represents </w:t>
      </w:r>
      <w:r w:rsidRPr="00FF6D1C">
        <w:rPr>
          <w:color w:val="222222"/>
          <w:shd w:val="clear" w:color="auto" w:fill="FFFFFF"/>
        </w:rPr>
        <w:t>a computer graphic that may be moved on-screen and otherwise manipulated as a single entity.</w:t>
      </w:r>
    </w:p>
    <w:p w14:paraId="75DEB126" w14:textId="77777777" w:rsidR="00223F96" w:rsidRDefault="00223F96" w:rsidP="00223F96">
      <w:pPr>
        <w:pStyle w:val="Heading3"/>
        <w:numPr>
          <w:ilvl w:val="0"/>
          <w:numId w:val="0"/>
        </w:numPr>
        <w:rPr>
          <w:rFonts w:ascii="Arial" w:hAnsi="Arial" w:cs="Arial"/>
        </w:rPr>
      </w:pPr>
      <w:r>
        <w:lastRenderedPageBreak/>
        <w:t xml:space="preserve">           </w:t>
      </w:r>
      <w:r w:rsidR="003E0F0B">
        <w:t xml:space="preserve"> </w:t>
      </w:r>
      <w:bookmarkStart w:id="208" w:name="_Toc437056874"/>
      <w:r>
        <w:t xml:space="preserve">25d   </w:t>
      </w:r>
      <w:r w:rsidRPr="00AA465D">
        <w:rPr>
          <w:rFonts w:ascii="Arial" w:hAnsi="Arial" w:cs="Arial"/>
        </w:rPr>
        <w:t>Object Model</w:t>
      </w:r>
      <w:bookmarkEnd w:id="208"/>
    </w:p>
    <w:p w14:paraId="7B3EEDC5" w14:textId="77777777" w:rsidR="005A3A5F" w:rsidRPr="005A3A5F" w:rsidRDefault="00B71FED" w:rsidP="005A3A5F">
      <w:pPr>
        <w:pStyle w:val="Level3Text"/>
      </w:pPr>
      <w:r>
        <w:t>The classes described in the last section can be used to describe the object model of the game with the help of the following class diagram</w:t>
      </w:r>
      <w:r w:rsidR="005A3A5F">
        <w:t>:</w:t>
      </w:r>
    </w:p>
    <w:p w14:paraId="38349F38" w14:textId="77777777" w:rsidR="00E6568B" w:rsidRDefault="00E6568B" w:rsidP="00884D20">
      <w:pPr>
        <w:pStyle w:val="Level3Text"/>
      </w:pPr>
    </w:p>
    <w:p w14:paraId="55CCFC89" w14:textId="77777777" w:rsidR="00E6568B" w:rsidRDefault="00E6568B" w:rsidP="00884D20">
      <w:pPr>
        <w:pStyle w:val="Level3Text"/>
      </w:pPr>
    </w:p>
    <w:p w14:paraId="340101C4" w14:textId="77777777" w:rsidR="00E6568B" w:rsidRDefault="00E6568B" w:rsidP="00884D20">
      <w:pPr>
        <w:pStyle w:val="Level3Text"/>
      </w:pPr>
    </w:p>
    <w:p w14:paraId="25AD888F" w14:textId="77777777" w:rsidR="00E6568B" w:rsidRDefault="00E6568B" w:rsidP="00884D20">
      <w:pPr>
        <w:pStyle w:val="Level3Text"/>
      </w:pPr>
    </w:p>
    <w:p w14:paraId="0D5C8CF3" w14:textId="77777777" w:rsidR="00E6568B" w:rsidRDefault="00E6568B" w:rsidP="00884D20">
      <w:pPr>
        <w:pStyle w:val="Level3Text"/>
      </w:pPr>
    </w:p>
    <w:p w14:paraId="32980631" w14:textId="77777777" w:rsidR="00E6568B" w:rsidRDefault="00E6568B" w:rsidP="00884D20">
      <w:pPr>
        <w:pStyle w:val="Level3Text"/>
      </w:pPr>
    </w:p>
    <w:p w14:paraId="0D325D52" w14:textId="77777777" w:rsidR="00E6568B" w:rsidRDefault="00E6568B" w:rsidP="00884D20">
      <w:pPr>
        <w:pStyle w:val="Level3Text"/>
      </w:pPr>
    </w:p>
    <w:p w14:paraId="6032CC42" w14:textId="77777777" w:rsidR="00E6568B" w:rsidRDefault="00E6568B" w:rsidP="00884D20">
      <w:pPr>
        <w:pStyle w:val="Level3Text"/>
      </w:pPr>
    </w:p>
    <w:p w14:paraId="17D2E608" w14:textId="77777777" w:rsidR="00E6568B" w:rsidRDefault="00E6568B" w:rsidP="00884D20">
      <w:pPr>
        <w:pStyle w:val="Level3Text"/>
      </w:pPr>
    </w:p>
    <w:p w14:paraId="10CF8385" w14:textId="77777777" w:rsidR="0065223E" w:rsidRPr="00884D20" w:rsidRDefault="007A6F2B" w:rsidP="00884D20">
      <w:pPr>
        <w:pStyle w:val="Level3Text"/>
      </w:pPr>
      <w:commentRangeStart w:id="209"/>
      <w:r>
        <w:rPr>
          <w:noProof/>
        </w:rPr>
        <w:lastRenderedPageBreak/>
        <w:drawing>
          <wp:anchor distT="0" distB="0" distL="114300" distR="114300" simplePos="0" relativeHeight="251674624" behindDoc="0" locked="0" layoutInCell="1" allowOverlap="1" wp14:anchorId="203773CB" wp14:editId="0A61FBA8">
            <wp:simplePos x="0" y="0"/>
            <wp:positionH relativeFrom="column">
              <wp:posOffset>-1018540</wp:posOffset>
            </wp:positionH>
            <wp:positionV relativeFrom="paragraph">
              <wp:posOffset>-914400</wp:posOffset>
            </wp:positionV>
            <wp:extent cx="7905750" cy="10144125"/>
            <wp:effectExtent l="0" t="0" r="0" b="9525"/>
            <wp:wrapTopAndBottom/>
            <wp:docPr id="24" name="Picture 24" descr="C:\Users\Akhil\Desktop\Sequence\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khil\Desktop\Sequence\Clas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905750" cy="10144125"/>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209"/>
      <w:r w:rsidR="00B40764">
        <w:rPr>
          <w:rStyle w:val="CommentReference"/>
        </w:rPr>
        <w:commentReference w:id="209"/>
      </w:r>
    </w:p>
    <w:p w14:paraId="03F54B27" w14:textId="77777777" w:rsidR="00E6568B" w:rsidRPr="00E6568B" w:rsidRDefault="00E6568B" w:rsidP="0096276F">
      <w:pPr>
        <w:pStyle w:val="Heading1"/>
        <w:numPr>
          <w:ilvl w:val="0"/>
          <w:numId w:val="0"/>
        </w:numPr>
        <w:rPr>
          <w:rFonts w:ascii="Times New Roman" w:hAnsi="Times New Roman" w:cs="Times New Roman"/>
          <w:i/>
          <w:sz w:val="24"/>
          <w:szCs w:val="24"/>
        </w:rPr>
      </w:pPr>
      <w:bookmarkStart w:id="210" w:name="_Toc437056875"/>
      <w:r>
        <w:rPr>
          <w:rFonts w:ascii="Times New Roman" w:hAnsi="Times New Roman" w:cs="Times New Roman"/>
          <w:i/>
          <w:sz w:val="24"/>
          <w:szCs w:val="24"/>
        </w:rPr>
        <w:lastRenderedPageBreak/>
        <w:t xml:space="preserve">Figure </w:t>
      </w:r>
      <w:r w:rsidR="004F793A">
        <w:rPr>
          <w:rFonts w:ascii="Times New Roman" w:hAnsi="Times New Roman" w:cs="Times New Roman"/>
          <w:i/>
          <w:sz w:val="24"/>
          <w:szCs w:val="24"/>
        </w:rPr>
        <w:t>23</w:t>
      </w:r>
      <w:r>
        <w:rPr>
          <w:rFonts w:ascii="Times New Roman" w:hAnsi="Times New Roman" w:cs="Times New Roman"/>
          <w:i/>
          <w:sz w:val="24"/>
          <w:szCs w:val="24"/>
        </w:rPr>
        <w:t>.0:</w:t>
      </w:r>
      <w:r w:rsidR="00664099">
        <w:rPr>
          <w:rFonts w:ascii="Times New Roman" w:hAnsi="Times New Roman" w:cs="Times New Roman"/>
          <w:i/>
          <w:sz w:val="24"/>
          <w:szCs w:val="24"/>
        </w:rPr>
        <w:t xml:space="preserve"> Class diagram for the game.</w:t>
      </w:r>
      <w:bookmarkEnd w:id="210"/>
    </w:p>
    <w:p w14:paraId="7450D5BB" w14:textId="77777777" w:rsidR="009066C1" w:rsidRPr="005B4356" w:rsidRDefault="0096276F" w:rsidP="0096276F">
      <w:pPr>
        <w:pStyle w:val="Heading1"/>
        <w:numPr>
          <w:ilvl w:val="0"/>
          <w:numId w:val="0"/>
        </w:numPr>
        <w:rPr>
          <w:rFonts w:ascii="Arial" w:hAnsi="Arial" w:cs="Arial"/>
        </w:rPr>
      </w:pPr>
      <w:bookmarkStart w:id="211" w:name="_Toc437056876"/>
      <w:r>
        <w:rPr>
          <w:rFonts w:ascii="Arial" w:hAnsi="Arial" w:cs="Arial"/>
        </w:rPr>
        <w:t xml:space="preserve">IV </w:t>
      </w:r>
      <w:r w:rsidR="009066C1" w:rsidRPr="005B4356">
        <w:rPr>
          <w:rFonts w:ascii="Arial" w:hAnsi="Arial" w:cs="Arial"/>
        </w:rPr>
        <w:t>Test</w:t>
      </w:r>
      <w:r w:rsidR="009066C1" w:rsidRPr="005B4356">
        <w:rPr>
          <w:rFonts w:ascii="Arial" w:hAnsi="Arial" w:cs="Arial"/>
        </w:rPr>
        <w:fldChar w:fldCharType="begin"/>
      </w:r>
      <w:r w:rsidR="009066C1" w:rsidRPr="005B4356">
        <w:rPr>
          <w:rFonts w:ascii="Arial" w:hAnsi="Arial" w:cs="Arial"/>
        </w:rPr>
        <w:instrText xml:space="preserve"> XE "Test" </w:instrText>
      </w:r>
      <w:r w:rsidR="009066C1" w:rsidRPr="005B4356">
        <w:rPr>
          <w:rFonts w:ascii="Arial" w:hAnsi="Arial" w:cs="Arial"/>
        </w:rPr>
        <w:fldChar w:fldCharType="end"/>
      </w:r>
      <w:r w:rsidR="009066C1" w:rsidRPr="005B4356">
        <w:rPr>
          <w:rFonts w:ascii="Arial" w:hAnsi="Arial" w:cs="Arial"/>
        </w:rPr>
        <w:t xml:space="preserve"> Plans</w:t>
      </w:r>
      <w:bookmarkEnd w:id="145"/>
      <w:bookmarkEnd w:id="211"/>
    </w:p>
    <w:p w14:paraId="5C245A79" w14:textId="77777777" w:rsidR="009066C1" w:rsidRDefault="009066C1" w:rsidP="00F92AD9">
      <w:pPr>
        <w:pStyle w:val="Heading2"/>
        <w:numPr>
          <w:ilvl w:val="1"/>
          <w:numId w:val="51"/>
        </w:numPr>
        <w:rPr>
          <w:rFonts w:ascii="Arial" w:hAnsi="Arial" w:cs="Arial"/>
        </w:rPr>
      </w:pPr>
      <w:bookmarkStart w:id="212" w:name="_Toc386904598"/>
      <w:bookmarkStart w:id="213" w:name="_Toc437056877"/>
      <w:r w:rsidRPr="00501C45">
        <w:rPr>
          <w:rFonts w:ascii="Arial" w:hAnsi="Arial" w:cs="Arial"/>
        </w:rPr>
        <w:t>Features to be tested / not to be tested</w:t>
      </w:r>
      <w:bookmarkEnd w:id="212"/>
      <w:bookmarkEnd w:id="213"/>
    </w:p>
    <w:p w14:paraId="79AFB164" w14:textId="77777777" w:rsidR="00F40377" w:rsidRDefault="00F40377" w:rsidP="00F40377">
      <w:pPr>
        <w:spacing w:after="240"/>
        <w:ind w:left="720"/>
      </w:pPr>
      <w:r>
        <w:t>Rise of Civilization shall be thoroughly tested to ensure that it operates with minimal glitches and maintains high standards. The following is a list of general features that will be fully tested before the final release. More detailed test plans can be found in the Test Cases section.</w:t>
      </w:r>
    </w:p>
    <w:p w14:paraId="64353692" w14:textId="77777777" w:rsidR="00F40377" w:rsidRDefault="00F40377" w:rsidP="00F40377">
      <w:pPr>
        <w:spacing w:after="240"/>
        <w:ind w:left="1080"/>
      </w:pPr>
      <w:r>
        <w:t>Game Login</w:t>
      </w:r>
    </w:p>
    <w:p w14:paraId="687B78F2" w14:textId="77777777" w:rsidR="00F40377" w:rsidRDefault="00F40377" w:rsidP="00F40377">
      <w:pPr>
        <w:spacing w:after="240"/>
        <w:ind w:left="1080"/>
      </w:pPr>
      <w:r>
        <w:t>Accessing History menu</w:t>
      </w:r>
    </w:p>
    <w:p w14:paraId="63DBCA0F" w14:textId="77777777" w:rsidR="00F40377" w:rsidRDefault="00F40377" w:rsidP="00F40377">
      <w:pPr>
        <w:spacing w:after="240"/>
        <w:ind w:left="1080"/>
      </w:pPr>
      <w:r>
        <w:t xml:space="preserve">Accessing Learn to </w:t>
      </w:r>
      <w:r w:rsidR="007961FC">
        <w:t>play</w:t>
      </w:r>
      <w:r>
        <w:t xml:space="preserve"> menu</w:t>
      </w:r>
    </w:p>
    <w:p w14:paraId="01E37BBE" w14:textId="77777777" w:rsidR="00F40377" w:rsidRDefault="00F40377" w:rsidP="00F40377">
      <w:pPr>
        <w:spacing w:after="240"/>
        <w:ind w:left="1080"/>
      </w:pPr>
      <w:r>
        <w:t>Accessing Options Menu</w:t>
      </w:r>
    </w:p>
    <w:p w14:paraId="0F0ED6C8" w14:textId="77777777" w:rsidR="00F40377" w:rsidRDefault="00F40377" w:rsidP="00F40377">
      <w:pPr>
        <w:spacing w:after="240"/>
        <w:ind w:left="1080"/>
      </w:pPr>
      <w:r>
        <w:t>Set game Configuration</w:t>
      </w:r>
    </w:p>
    <w:p w14:paraId="47527752" w14:textId="77777777" w:rsidR="00F40377" w:rsidRDefault="00F40377" w:rsidP="00F40377">
      <w:pPr>
        <w:spacing w:after="240"/>
        <w:ind w:left="1080"/>
      </w:pPr>
      <w:r>
        <w:t>Start a Single Player Game</w:t>
      </w:r>
    </w:p>
    <w:p w14:paraId="41B86C44" w14:textId="77777777" w:rsidR="00F40377" w:rsidRDefault="00F40377" w:rsidP="00F40377">
      <w:pPr>
        <w:spacing w:after="240"/>
        <w:ind w:left="1080"/>
      </w:pPr>
      <w:r>
        <w:t>Start a Multiplayer Game</w:t>
      </w:r>
    </w:p>
    <w:p w14:paraId="5B1E409F" w14:textId="77777777" w:rsidR="00F40377" w:rsidRDefault="00F40377" w:rsidP="00F40377">
      <w:pPr>
        <w:spacing w:after="240"/>
        <w:ind w:left="1080"/>
      </w:pPr>
      <w:r>
        <w:t>Start a new Game</w:t>
      </w:r>
    </w:p>
    <w:p w14:paraId="32A1FE63" w14:textId="77777777" w:rsidR="00F40377" w:rsidRDefault="00F40377" w:rsidP="00F40377">
      <w:pPr>
        <w:spacing w:after="240"/>
        <w:ind w:left="1080"/>
      </w:pPr>
      <w:r>
        <w:t>Resume a saved Game</w:t>
      </w:r>
    </w:p>
    <w:p w14:paraId="0BA8E1A7" w14:textId="77777777" w:rsidR="00F40377" w:rsidRDefault="00F40377" w:rsidP="00F40377">
      <w:pPr>
        <w:spacing w:after="240"/>
        <w:ind w:left="1080"/>
      </w:pPr>
      <w:r>
        <w:t>Start Game</w:t>
      </w:r>
    </w:p>
    <w:p w14:paraId="68E5744B" w14:textId="77777777" w:rsidR="00F40377" w:rsidRDefault="00F40377" w:rsidP="00F40377">
      <w:pPr>
        <w:spacing w:after="240"/>
        <w:ind w:left="1080"/>
      </w:pPr>
      <w:r>
        <w:t>Control Scout Cavalry</w:t>
      </w:r>
    </w:p>
    <w:p w14:paraId="45AB5D07" w14:textId="77777777" w:rsidR="00F40377" w:rsidRDefault="00F40377" w:rsidP="00F40377">
      <w:pPr>
        <w:spacing w:after="240"/>
        <w:ind w:left="1080"/>
      </w:pPr>
      <w:r>
        <w:t>Build houses</w:t>
      </w:r>
    </w:p>
    <w:p w14:paraId="5A1CB214" w14:textId="77777777" w:rsidR="00F40377" w:rsidRDefault="00F40377" w:rsidP="00F40377">
      <w:pPr>
        <w:spacing w:after="240"/>
        <w:ind w:left="1080"/>
      </w:pPr>
      <w:r>
        <w:t>Build Renewable food production units</w:t>
      </w:r>
    </w:p>
    <w:p w14:paraId="19E88F9F" w14:textId="77777777" w:rsidR="00F40377" w:rsidRDefault="00F40377" w:rsidP="00F40377">
      <w:pPr>
        <w:spacing w:after="240"/>
        <w:ind w:left="1080"/>
      </w:pPr>
      <w:r>
        <w:t>Build Resource Stacking Units</w:t>
      </w:r>
    </w:p>
    <w:p w14:paraId="09DA7EE3" w14:textId="77777777" w:rsidR="00F40377" w:rsidRDefault="00F40377" w:rsidP="00F40377">
      <w:pPr>
        <w:spacing w:after="240"/>
        <w:ind w:left="1080"/>
      </w:pPr>
      <w:r>
        <w:t>Build Military Units</w:t>
      </w:r>
    </w:p>
    <w:p w14:paraId="1E427FD1" w14:textId="77777777" w:rsidR="00F40377" w:rsidRDefault="00F40377" w:rsidP="00F40377">
      <w:pPr>
        <w:spacing w:after="240"/>
        <w:ind w:left="1080"/>
      </w:pPr>
      <w:r>
        <w:t>Build Mining Units</w:t>
      </w:r>
    </w:p>
    <w:p w14:paraId="782E34FD" w14:textId="77777777" w:rsidR="00F40377" w:rsidRDefault="00F40377" w:rsidP="00F40377">
      <w:pPr>
        <w:spacing w:after="240"/>
        <w:ind w:left="1080"/>
      </w:pPr>
      <w:r>
        <w:t>Players engage in conquests</w:t>
      </w:r>
    </w:p>
    <w:p w14:paraId="1FB3B35E" w14:textId="77777777" w:rsidR="00F40377" w:rsidRDefault="00F40377" w:rsidP="00F40377">
      <w:pPr>
        <w:spacing w:after="240"/>
        <w:ind w:left="1080"/>
      </w:pPr>
      <w:r>
        <w:t>Player wins the conquest</w:t>
      </w:r>
    </w:p>
    <w:p w14:paraId="4BF4CE87" w14:textId="77777777" w:rsidR="00F40377" w:rsidRDefault="00F40377" w:rsidP="00F40377">
      <w:pPr>
        <w:spacing w:after="240"/>
        <w:ind w:left="1080"/>
      </w:pPr>
      <w:r>
        <w:t>Players engage in trade</w:t>
      </w:r>
    </w:p>
    <w:p w14:paraId="09A3DF6C" w14:textId="77777777" w:rsidR="00F40377" w:rsidRDefault="00F40377" w:rsidP="00F40377">
      <w:pPr>
        <w:spacing w:after="240"/>
        <w:ind w:left="1080"/>
      </w:pPr>
      <w:r>
        <w:lastRenderedPageBreak/>
        <w:t>Ring Town Bell</w:t>
      </w:r>
    </w:p>
    <w:p w14:paraId="6EBEE58F" w14:textId="77777777" w:rsidR="00F40377" w:rsidRDefault="00F40377" w:rsidP="00F40377">
      <w:pPr>
        <w:spacing w:after="240"/>
        <w:ind w:left="1080"/>
      </w:pPr>
      <w:r>
        <w:t>Pause Game</w:t>
      </w:r>
    </w:p>
    <w:p w14:paraId="2C79890D" w14:textId="77777777" w:rsidR="00F40377" w:rsidRDefault="00F40377" w:rsidP="00F40377">
      <w:r>
        <w:t xml:space="preserve">                  Build trading marketplaces and engage in trade.</w:t>
      </w:r>
    </w:p>
    <w:p w14:paraId="4D8B72FE" w14:textId="77777777" w:rsidR="00F40377" w:rsidRDefault="00F40377" w:rsidP="00F40377">
      <w:r>
        <w:t xml:space="preserve">                  Players Forge Alliance</w:t>
      </w:r>
    </w:p>
    <w:p w14:paraId="79C747BF" w14:textId="77777777" w:rsidR="00F40377" w:rsidRDefault="0067323E" w:rsidP="00F40377">
      <w:r>
        <w:t xml:space="preserve">                  </w:t>
      </w:r>
      <w:r w:rsidR="00F40377">
        <w:t>End Game</w:t>
      </w:r>
    </w:p>
    <w:p w14:paraId="6D18638B" w14:textId="77777777" w:rsidR="00F40377" w:rsidRDefault="00F40377" w:rsidP="0067323E">
      <w:r>
        <w:tab/>
      </w:r>
      <w:r w:rsidR="0067323E">
        <w:t xml:space="preserve">     </w:t>
      </w:r>
      <w:r>
        <w:t>History Database</w:t>
      </w:r>
    </w:p>
    <w:p w14:paraId="5BAFC0C2" w14:textId="77777777" w:rsidR="00F40377" w:rsidRDefault="0067323E" w:rsidP="00F40377">
      <w:r>
        <w:t xml:space="preserve">                 </w:t>
      </w:r>
      <w:r w:rsidR="00F40377">
        <w:t>User Database</w:t>
      </w:r>
    </w:p>
    <w:p w14:paraId="0082B6A9" w14:textId="77777777" w:rsidR="00F40377" w:rsidRDefault="00F40377" w:rsidP="00F40377">
      <w:pPr>
        <w:spacing w:after="240"/>
        <w:ind w:left="1080"/>
      </w:pPr>
    </w:p>
    <w:p w14:paraId="31A61F40" w14:textId="77777777" w:rsidR="00F40377" w:rsidRDefault="00F40377" w:rsidP="00F40377">
      <w:pPr>
        <w:ind w:left="720"/>
      </w:pPr>
      <w:r>
        <w:t xml:space="preserve">Features not to be tested are those that reside outside of our control, namely to do with the Rise of Civilization Database. We cannot test the accuracy of the information contained on </w:t>
      </w:r>
      <w:r w:rsidR="00AA1368">
        <w:t>the file</w:t>
      </w:r>
      <w:r>
        <w:t xml:space="preserve"> or the reliability of servers storing this information. </w:t>
      </w:r>
    </w:p>
    <w:p w14:paraId="4D09BA62" w14:textId="77777777" w:rsidR="006A4D3C" w:rsidRDefault="006A4D3C" w:rsidP="006A4D3C">
      <w:pPr>
        <w:pStyle w:val="Heading2"/>
        <w:rPr>
          <w:rFonts w:ascii="Arial" w:hAnsi="Arial" w:cs="Arial"/>
        </w:rPr>
      </w:pPr>
      <w:bookmarkStart w:id="214" w:name="_Toc386904599"/>
      <w:bookmarkStart w:id="215" w:name="_Toc437056878"/>
      <w:r w:rsidRPr="00CF37A5">
        <w:rPr>
          <w:rFonts w:ascii="Arial" w:hAnsi="Arial" w:cs="Arial"/>
        </w:rPr>
        <w:t>Pass/Fail Criteria</w:t>
      </w:r>
      <w:bookmarkEnd w:id="214"/>
      <w:bookmarkEnd w:id="215"/>
    </w:p>
    <w:p w14:paraId="094028AB" w14:textId="77777777" w:rsidR="00B549AB" w:rsidRDefault="00B549AB" w:rsidP="00B549AB">
      <w:pPr>
        <w:ind w:left="720"/>
      </w:pPr>
      <w:r>
        <w:t>A test will be considered a pass if and only if the actual results of the test match the expected results specified in the associated test case. Any deviation from the expected results will be considered a failure of that test. A feature or method will pass when it has been subjected to all associated test cases and passed those at least 99% of the time when run on various inputs. Anything less will call for debugging of the associated code.</w:t>
      </w:r>
    </w:p>
    <w:p w14:paraId="7D64E8DB" w14:textId="77777777" w:rsidR="002822C5" w:rsidRDefault="002822C5" w:rsidP="002822C5">
      <w:pPr>
        <w:pStyle w:val="Heading2"/>
        <w:rPr>
          <w:rFonts w:ascii="Arial" w:hAnsi="Arial" w:cs="Arial"/>
        </w:rPr>
      </w:pPr>
      <w:bookmarkStart w:id="216" w:name="_Toc386904600"/>
      <w:bookmarkStart w:id="217" w:name="_Toc437056879"/>
      <w:r w:rsidRPr="006C67B3">
        <w:rPr>
          <w:rFonts w:ascii="Arial" w:hAnsi="Arial" w:cs="Arial"/>
        </w:rPr>
        <w:t>Approach</w:t>
      </w:r>
      <w:bookmarkEnd w:id="216"/>
      <w:bookmarkEnd w:id="217"/>
    </w:p>
    <w:p w14:paraId="2346175E" w14:textId="77777777" w:rsidR="005F76D8" w:rsidRDefault="005F76D8" w:rsidP="005F76D8">
      <w:pPr>
        <w:spacing w:after="240"/>
        <w:ind w:left="720"/>
      </w:pPr>
      <w:r>
        <w:t>The testing approach for this project will be efficient. Testing will occur in tandem with Development during every phase of the project. All Developers are expected to perform white box path testing and unit testing, and generate associated reports, for any code they submit to the project. A fellow developer must then inspect submitted code.</w:t>
      </w:r>
    </w:p>
    <w:p w14:paraId="52FB23B9" w14:textId="77777777" w:rsidR="005F76D8" w:rsidRDefault="005F76D8" w:rsidP="005F76D8">
      <w:pPr>
        <w:spacing w:after="240"/>
        <w:ind w:left="720"/>
      </w:pPr>
      <w:r>
        <w:t xml:space="preserve">Once all the code associated with a certain feature has gone through these first steps, integration testing may begin for that </w:t>
      </w:r>
      <w:r w:rsidR="00EC0462">
        <w:t>feature. Then</w:t>
      </w:r>
      <w:r>
        <w:t xml:space="preserve"> the feature will be black box tested by the associated test cases </w:t>
      </w:r>
      <w:r w:rsidR="00EC0462">
        <w:t>below. As</w:t>
      </w:r>
      <w:r>
        <w:t xml:space="preserve"> features are completed, they will then be run through integration testing to ensure they work together.</w:t>
      </w:r>
    </w:p>
    <w:p w14:paraId="0796615A" w14:textId="77777777" w:rsidR="005F76D8" w:rsidRDefault="005F76D8" w:rsidP="005F76D8">
      <w:pPr>
        <w:ind w:left="720"/>
      </w:pPr>
      <w:r>
        <w:t>At various points the User Interface will be subjected to usability testing using the Wizard of Oz strategy. Where the ‘Wizard’ plays the part of the Civilization file. This is to ensure the interface is user friendly and easy to understand.</w:t>
      </w:r>
    </w:p>
    <w:p w14:paraId="2F2177D0" w14:textId="77777777" w:rsidR="00820F14" w:rsidRDefault="00820F14" w:rsidP="00820F14">
      <w:pPr>
        <w:pStyle w:val="Heading2"/>
        <w:rPr>
          <w:rFonts w:ascii="Arial" w:hAnsi="Arial" w:cs="Arial"/>
        </w:rPr>
      </w:pPr>
      <w:bookmarkStart w:id="218" w:name="_Toc386904601"/>
      <w:bookmarkStart w:id="219" w:name="_Toc437056880"/>
      <w:r w:rsidRPr="00707635">
        <w:rPr>
          <w:rFonts w:ascii="Arial" w:hAnsi="Arial" w:cs="Arial"/>
        </w:rPr>
        <w:t>Sus</w:t>
      </w:r>
      <w:r w:rsidR="000D26B3">
        <w:rPr>
          <w:rFonts w:ascii="Arial" w:hAnsi="Arial" w:cs="Arial"/>
        </w:rPr>
        <w:t>pension and R</w:t>
      </w:r>
      <w:r w:rsidRPr="00707635">
        <w:rPr>
          <w:rFonts w:ascii="Arial" w:hAnsi="Arial" w:cs="Arial"/>
        </w:rPr>
        <w:t>esumption</w:t>
      </w:r>
      <w:bookmarkEnd w:id="218"/>
      <w:bookmarkEnd w:id="219"/>
    </w:p>
    <w:p w14:paraId="31FE304B" w14:textId="77777777" w:rsidR="00802AF8" w:rsidRDefault="00802AF8" w:rsidP="00802AF8">
      <w:pPr>
        <w:ind w:left="720"/>
      </w:pPr>
      <w:r>
        <w:t xml:space="preserve">If at any point in the schedule above, a piece of code or feature fails to pass a test according to the pass criteria it shall be brought back to the developers to attempt to fix. </w:t>
      </w:r>
      <w:r>
        <w:lastRenderedPageBreak/>
        <w:t>Developers will be given reports of what tests were not passed so that they may have an idea of what to look for. The code must go back through the steps again until it passes.</w:t>
      </w:r>
    </w:p>
    <w:p w14:paraId="7F8F7CE4" w14:textId="77777777" w:rsidR="00673E83" w:rsidRDefault="00673E83" w:rsidP="00673E83">
      <w:pPr>
        <w:pStyle w:val="Heading2"/>
        <w:rPr>
          <w:rFonts w:ascii="Arial" w:hAnsi="Arial" w:cs="Arial"/>
        </w:rPr>
      </w:pPr>
      <w:bookmarkStart w:id="220" w:name="_Toc386904602"/>
      <w:bookmarkStart w:id="221" w:name="_Toc437056881"/>
      <w:r w:rsidRPr="00075014">
        <w:rPr>
          <w:rFonts w:ascii="Arial" w:hAnsi="Arial" w:cs="Arial"/>
        </w:rPr>
        <w:t xml:space="preserve">Testing materials </w:t>
      </w:r>
      <w:r w:rsidR="00075014" w:rsidRPr="00075014">
        <w:rPr>
          <w:rFonts w:ascii="Arial" w:hAnsi="Arial" w:cs="Arial"/>
        </w:rPr>
        <w:t>(hardware</w:t>
      </w:r>
      <w:r w:rsidRPr="00075014">
        <w:rPr>
          <w:rFonts w:ascii="Arial" w:hAnsi="Arial" w:cs="Arial"/>
        </w:rPr>
        <w:t xml:space="preserve"> / software </w:t>
      </w:r>
      <w:bookmarkEnd w:id="220"/>
      <w:r w:rsidR="00075014" w:rsidRPr="00075014">
        <w:rPr>
          <w:rFonts w:ascii="Arial" w:hAnsi="Arial" w:cs="Arial"/>
        </w:rPr>
        <w:t>requirements)</w:t>
      </w:r>
      <w:bookmarkEnd w:id="221"/>
      <w:r w:rsidRPr="00075014">
        <w:rPr>
          <w:rFonts w:ascii="Arial" w:hAnsi="Arial" w:cs="Arial"/>
        </w:rPr>
        <w:t xml:space="preserve"> </w:t>
      </w:r>
    </w:p>
    <w:p w14:paraId="3EB73A41" w14:textId="77777777" w:rsidR="00075014" w:rsidRDefault="00075014" w:rsidP="00075014">
      <w:pPr>
        <w:spacing w:after="240"/>
        <w:ind w:left="720"/>
      </w:pPr>
      <w:r>
        <w:t xml:space="preserve">As this is a desktop game, it must be compatible with the most popular operating systems, Windows, Macintosh OS X, and Linux. The software should be tested on a machine running each of these operating systems. To properly test the interaction with the Civilization file, testing will need the .exe game file correctly installed. </w:t>
      </w:r>
    </w:p>
    <w:p w14:paraId="16429A2B" w14:textId="77777777" w:rsidR="00F349D8" w:rsidRDefault="00F349D8" w:rsidP="00F349D8">
      <w:pPr>
        <w:pStyle w:val="Heading2"/>
        <w:rPr>
          <w:rFonts w:ascii="Arial" w:hAnsi="Arial" w:cs="Arial"/>
        </w:rPr>
      </w:pPr>
      <w:bookmarkStart w:id="222" w:name="_Toc386904603"/>
      <w:bookmarkStart w:id="223" w:name="_Toc437056882"/>
      <w:r w:rsidRPr="0067323E">
        <w:rPr>
          <w:rFonts w:ascii="Arial" w:hAnsi="Arial" w:cs="Arial"/>
        </w:rPr>
        <w:t>Test</w:t>
      </w:r>
      <w:r w:rsidRPr="0067323E">
        <w:rPr>
          <w:rFonts w:ascii="Arial" w:hAnsi="Arial" w:cs="Arial"/>
        </w:rPr>
        <w:fldChar w:fldCharType="begin"/>
      </w:r>
      <w:r w:rsidRPr="0067323E">
        <w:rPr>
          <w:rFonts w:ascii="Arial" w:hAnsi="Arial" w:cs="Arial"/>
        </w:rPr>
        <w:instrText xml:space="preserve"> XE "Test" </w:instrText>
      </w:r>
      <w:r w:rsidRPr="0067323E">
        <w:rPr>
          <w:rFonts w:ascii="Arial" w:hAnsi="Arial" w:cs="Arial"/>
        </w:rPr>
        <w:fldChar w:fldCharType="end"/>
      </w:r>
      <w:r w:rsidRPr="0067323E">
        <w:rPr>
          <w:rFonts w:ascii="Arial" w:hAnsi="Arial" w:cs="Arial"/>
        </w:rPr>
        <w:t xml:space="preserve"> cases</w:t>
      </w:r>
      <w:bookmarkEnd w:id="222"/>
      <w:bookmarkEnd w:id="223"/>
    </w:p>
    <w:p w14:paraId="14213333" w14:textId="77777777" w:rsidR="005C7DFD" w:rsidRPr="005C7DFD" w:rsidRDefault="005C7DFD" w:rsidP="005C7DFD">
      <w:pPr>
        <w:pStyle w:val="Level2Text"/>
      </w:pPr>
    </w:p>
    <w:tbl>
      <w:tblPr>
        <w:tblW w:w="11790" w:type="dxa"/>
        <w:tblInd w:w="-1110" w:type="dxa"/>
        <w:tblLayout w:type="fixed"/>
        <w:tblCellMar>
          <w:left w:w="0" w:type="dxa"/>
          <w:right w:w="0" w:type="dxa"/>
        </w:tblCellMar>
        <w:tblLook w:val="04A0" w:firstRow="1" w:lastRow="0" w:firstColumn="1" w:lastColumn="0" w:noHBand="0" w:noVBand="1"/>
      </w:tblPr>
      <w:tblGrid>
        <w:gridCol w:w="990"/>
        <w:gridCol w:w="1710"/>
        <w:gridCol w:w="2160"/>
        <w:gridCol w:w="1890"/>
        <w:gridCol w:w="900"/>
        <w:gridCol w:w="2160"/>
        <w:gridCol w:w="1980"/>
      </w:tblGrid>
      <w:tr w:rsidR="00FE4A0B" w:rsidRPr="00FE4A0B" w14:paraId="411D0155" w14:textId="77777777" w:rsidTr="00E11AB7">
        <w:trPr>
          <w:trHeight w:val="180"/>
        </w:trPr>
        <w:tc>
          <w:tcPr>
            <w:tcW w:w="990" w:type="dxa"/>
            <w:tcBorders>
              <w:top w:val="single" w:sz="6" w:space="0" w:color="auto"/>
              <w:left w:val="single" w:sz="6" w:space="0" w:color="auto"/>
              <w:bottom w:val="single" w:sz="6" w:space="0" w:color="auto"/>
              <w:right w:val="single" w:sz="2" w:space="0" w:color="auto"/>
            </w:tcBorders>
            <w:shd w:val="clear" w:color="auto" w:fill="BEC0BF"/>
            <w:tcMar>
              <w:top w:w="60" w:type="dxa"/>
              <w:left w:w="60" w:type="dxa"/>
              <w:bottom w:w="60" w:type="dxa"/>
              <w:right w:w="60" w:type="dxa"/>
            </w:tcMar>
            <w:hideMark/>
          </w:tcPr>
          <w:p w14:paraId="58B5DB41" w14:textId="77777777" w:rsidR="00FE4A0B" w:rsidRPr="00FE4A0B" w:rsidRDefault="00FE4A0B" w:rsidP="00FE4A0B">
            <w:pPr>
              <w:spacing w:before="0" w:line="180" w:lineRule="atLeast"/>
              <w:jc w:val="left"/>
              <w:rPr>
                <w:rFonts w:eastAsia="Times New Roman"/>
                <w:color w:val="000000"/>
                <w:sz w:val="22"/>
                <w:szCs w:val="22"/>
              </w:rPr>
            </w:pPr>
            <w:r w:rsidRPr="00FE4A0B">
              <w:rPr>
                <w:rFonts w:eastAsia="Times New Roman"/>
                <w:b/>
                <w:bCs/>
                <w:color w:val="000000"/>
                <w:sz w:val="22"/>
                <w:szCs w:val="22"/>
              </w:rPr>
              <w:t>Test Case #</w:t>
            </w:r>
          </w:p>
        </w:tc>
        <w:tc>
          <w:tcPr>
            <w:tcW w:w="1710" w:type="dxa"/>
            <w:tcBorders>
              <w:top w:val="single" w:sz="6" w:space="0" w:color="auto"/>
              <w:left w:val="single" w:sz="2" w:space="0" w:color="auto"/>
              <w:bottom w:val="single" w:sz="6" w:space="0" w:color="auto"/>
              <w:right w:val="single" w:sz="2" w:space="0" w:color="auto"/>
            </w:tcBorders>
            <w:shd w:val="clear" w:color="auto" w:fill="BEC0BF"/>
            <w:tcMar>
              <w:top w:w="60" w:type="dxa"/>
              <w:left w:w="60" w:type="dxa"/>
              <w:bottom w:w="60" w:type="dxa"/>
              <w:right w:w="60" w:type="dxa"/>
            </w:tcMar>
            <w:hideMark/>
          </w:tcPr>
          <w:p w14:paraId="53A94180" w14:textId="77777777" w:rsidR="00FE4A0B" w:rsidRPr="00FE4A0B" w:rsidRDefault="00FE4A0B" w:rsidP="00FE4A0B">
            <w:pPr>
              <w:spacing w:before="0" w:line="180" w:lineRule="atLeast"/>
              <w:jc w:val="left"/>
              <w:rPr>
                <w:rFonts w:eastAsia="Times New Roman"/>
                <w:color w:val="000000"/>
                <w:sz w:val="22"/>
                <w:szCs w:val="22"/>
              </w:rPr>
            </w:pPr>
            <w:r w:rsidRPr="00FE4A0B">
              <w:rPr>
                <w:rFonts w:eastAsia="Times New Roman"/>
                <w:b/>
                <w:bCs/>
                <w:color w:val="000000"/>
                <w:sz w:val="22"/>
                <w:szCs w:val="22"/>
              </w:rPr>
              <w:t>Test Name</w:t>
            </w:r>
          </w:p>
        </w:tc>
        <w:tc>
          <w:tcPr>
            <w:tcW w:w="2160" w:type="dxa"/>
            <w:tcBorders>
              <w:top w:val="single" w:sz="6" w:space="0" w:color="auto"/>
              <w:left w:val="single" w:sz="2" w:space="0" w:color="auto"/>
              <w:bottom w:val="single" w:sz="6" w:space="0" w:color="auto"/>
              <w:right w:val="single" w:sz="2" w:space="0" w:color="auto"/>
            </w:tcBorders>
            <w:shd w:val="clear" w:color="auto" w:fill="BEC0BF"/>
            <w:tcMar>
              <w:top w:w="60" w:type="dxa"/>
              <w:left w:w="60" w:type="dxa"/>
              <w:bottom w:w="60" w:type="dxa"/>
              <w:right w:w="60" w:type="dxa"/>
            </w:tcMar>
            <w:hideMark/>
          </w:tcPr>
          <w:p w14:paraId="1F42B321" w14:textId="77777777" w:rsidR="00FE4A0B" w:rsidRPr="00FE4A0B" w:rsidRDefault="00FE4A0B" w:rsidP="00FE4A0B">
            <w:pPr>
              <w:spacing w:before="0" w:line="180" w:lineRule="atLeast"/>
              <w:jc w:val="left"/>
              <w:rPr>
                <w:rFonts w:eastAsia="Times New Roman"/>
                <w:color w:val="000000"/>
                <w:sz w:val="22"/>
                <w:szCs w:val="22"/>
              </w:rPr>
            </w:pPr>
            <w:r w:rsidRPr="00FE4A0B">
              <w:rPr>
                <w:rFonts w:eastAsia="Times New Roman"/>
                <w:b/>
                <w:bCs/>
                <w:color w:val="000000"/>
                <w:sz w:val="22"/>
                <w:szCs w:val="22"/>
              </w:rPr>
              <w:t>Description</w:t>
            </w:r>
          </w:p>
        </w:tc>
        <w:tc>
          <w:tcPr>
            <w:tcW w:w="1890" w:type="dxa"/>
            <w:tcBorders>
              <w:top w:val="single" w:sz="6" w:space="0" w:color="auto"/>
              <w:left w:val="single" w:sz="2" w:space="0" w:color="auto"/>
              <w:bottom w:val="single" w:sz="6" w:space="0" w:color="auto"/>
              <w:right w:val="single" w:sz="2" w:space="0" w:color="auto"/>
            </w:tcBorders>
            <w:shd w:val="clear" w:color="auto" w:fill="BEC0BF"/>
            <w:tcMar>
              <w:top w:w="60" w:type="dxa"/>
              <w:left w:w="60" w:type="dxa"/>
              <w:bottom w:w="60" w:type="dxa"/>
              <w:right w:w="60" w:type="dxa"/>
            </w:tcMar>
            <w:hideMark/>
          </w:tcPr>
          <w:p w14:paraId="5CDEB47B" w14:textId="77777777" w:rsidR="00FE4A0B" w:rsidRPr="00FE4A0B" w:rsidRDefault="002E4D1F" w:rsidP="00FE4A0B">
            <w:pPr>
              <w:spacing w:before="0" w:line="180" w:lineRule="atLeast"/>
              <w:jc w:val="left"/>
              <w:rPr>
                <w:rFonts w:eastAsia="Times New Roman"/>
                <w:color w:val="000000"/>
                <w:sz w:val="22"/>
                <w:szCs w:val="22"/>
              </w:rPr>
            </w:pPr>
            <w:r w:rsidRPr="00FE4A0B">
              <w:rPr>
                <w:rFonts w:eastAsia="Times New Roman"/>
                <w:b/>
                <w:bCs/>
                <w:color w:val="000000"/>
                <w:sz w:val="22"/>
                <w:szCs w:val="22"/>
              </w:rPr>
              <w:t>Pre-Condition</w:t>
            </w:r>
            <w:r w:rsidR="00FE4A0B" w:rsidRPr="00FE4A0B">
              <w:rPr>
                <w:rFonts w:eastAsia="Times New Roman"/>
                <w:b/>
                <w:bCs/>
                <w:color w:val="000000"/>
                <w:sz w:val="22"/>
                <w:szCs w:val="22"/>
              </w:rPr>
              <w:t> </w:t>
            </w:r>
          </w:p>
        </w:tc>
        <w:tc>
          <w:tcPr>
            <w:tcW w:w="900" w:type="dxa"/>
            <w:tcBorders>
              <w:top w:val="single" w:sz="6" w:space="0" w:color="auto"/>
              <w:left w:val="single" w:sz="2" w:space="0" w:color="auto"/>
              <w:bottom w:val="single" w:sz="6" w:space="0" w:color="auto"/>
              <w:right w:val="single" w:sz="2" w:space="0" w:color="auto"/>
            </w:tcBorders>
            <w:shd w:val="clear" w:color="auto" w:fill="BEC0BF"/>
            <w:tcMar>
              <w:top w:w="60" w:type="dxa"/>
              <w:left w:w="60" w:type="dxa"/>
              <w:bottom w:w="60" w:type="dxa"/>
              <w:right w:w="60" w:type="dxa"/>
            </w:tcMar>
            <w:hideMark/>
          </w:tcPr>
          <w:p w14:paraId="66BEB510" w14:textId="77777777" w:rsidR="00FE4A0B" w:rsidRPr="00FE4A0B" w:rsidRDefault="00FE4A0B" w:rsidP="00FE4A0B">
            <w:pPr>
              <w:spacing w:before="0" w:line="180" w:lineRule="atLeast"/>
              <w:jc w:val="left"/>
              <w:rPr>
                <w:rFonts w:eastAsia="Times New Roman"/>
                <w:color w:val="000000"/>
                <w:sz w:val="22"/>
                <w:szCs w:val="22"/>
              </w:rPr>
            </w:pPr>
            <w:r w:rsidRPr="00FE4A0B">
              <w:rPr>
                <w:rFonts w:eastAsia="Times New Roman"/>
                <w:b/>
                <w:bCs/>
                <w:color w:val="000000"/>
                <w:sz w:val="22"/>
                <w:szCs w:val="22"/>
              </w:rPr>
              <w:t>Step Name</w:t>
            </w:r>
          </w:p>
        </w:tc>
        <w:tc>
          <w:tcPr>
            <w:tcW w:w="2160" w:type="dxa"/>
            <w:tcBorders>
              <w:top w:val="single" w:sz="6" w:space="0" w:color="auto"/>
              <w:left w:val="single" w:sz="2" w:space="0" w:color="auto"/>
              <w:bottom w:val="single" w:sz="6" w:space="0" w:color="auto"/>
              <w:right w:val="single" w:sz="2" w:space="0" w:color="auto"/>
            </w:tcBorders>
            <w:shd w:val="clear" w:color="auto" w:fill="BEC0BF"/>
            <w:tcMar>
              <w:top w:w="60" w:type="dxa"/>
              <w:left w:w="60" w:type="dxa"/>
              <w:bottom w:w="60" w:type="dxa"/>
              <w:right w:w="60" w:type="dxa"/>
            </w:tcMar>
            <w:hideMark/>
          </w:tcPr>
          <w:p w14:paraId="3D35139C" w14:textId="77777777" w:rsidR="00FE4A0B" w:rsidRPr="00FE4A0B" w:rsidRDefault="00FE4A0B" w:rsidP="00FE4A0B">
            <w:pPr>
              <w:spacing w:before="0" w:line="180" w:lineRule="atLeast"/>
              <w:jc w:val="left"/>
              <w:rPr>
                <w:rFonts w:eastAsia="Times New Roman"/>
                <w:color w:val="000000"/>
                <w:sz w:val="22"/>
                <w:szCs w:val="22"/>
              </w:rPr>
            </w:pPr>
            <w:r w:rsidRPr="00FE4A0B">
              <w:rPr>
                <w:rFonts w:eastAsia="Times New Roman"/>
                <w:b/>
                <w:bCs/>
                <w:color w:val="000000"/>
                <w:sz w:val="22"/>
                <w:szCs w:val="22"/>
              </w:rPr>
              <w:t>Flow of Events </w:t>
            </w:r>
          </w:p>
        </w:tc>
        <w:tc>
          <w:tcPr>
            <w:tcW w:w="1980" w:type="dxa"/>
            <w:tcBorders>
              <w:top w:val="single" w:sz="6" w:space="0" w:color="auto"/>
              <w:left w:val="single" w:sz="2" w:space="0" w:color="auto"/>
              <w:bottom w:val="single" w:sz="6" w:space="0" w:color="auto"/>
              <w:right w:val="single" w:sz="6" w:space="0" w:color="auto"/>
            </w:tcBorders>
            <w:shd w:val="clear" w:color="auto" w:fill="BEC0BF"/>
            <w:tcMar>
              <w:top w:w="60" w:type="dxa"/>
              <w:left w:w="60" w:type="dxa"/>
              <w:bottom w:w="60" w:type="dxa"/>
              <w:right w:w="60" w:type="dxa"/>
            </w:tcMar>
            <w:hideMark/>
          </w:tcPr>
          <w:p w14:paraId="383E179F" w14:textId="77777777" w:rsidR="00FE4A0B" w:rsidRPr="00FE4A0B" w:rsidRDefault="00FE4A0B" w:rsidP="00FE4A0B">
            <w:pPr>
              <w:spacing w:before="0" w:line="180" w:lineRule="atLeast"/>
              <w:jc w:val="left"/>
              <w:rPr>
                <w:rFonts w:eastAsia="Times New Roman"/>
                <w:color w:val="000000"/>
                <w:sz w:val="22"/>
                <w:szCs w:val="22"/>
              </w:rPr>
            </w:pPr>
            <w:r w:rsidRPr="00FE4A0B">
              <w:rPr>
                <w:rFonts w:eastAsia="Times New Roman"/>
                <w:b/>
                <w:bCs/>
                <w:color w:val="000000"/>
                <w:sz w:val="22"/>
                <w:szCs w:val="22"/>
              </w:rPr>
              <w:t>Post Condition</w:t>
            </w:r>
          </w:p>
        </w:tc>
      </w:tr>
      <w:tr w:rsidR="00FE4A0B" w:rsidRPr="00FE4A0B" w14:paraId="77B14667" w14:textId="77777777" w:rsidTr="00E11AB7">
        <w:trPr>
          <w:trHeight w:val="106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C8FA2A"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TC_1</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31E066"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Select_SinglePlayer</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7A52F0"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choose to play against the computer</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CCAFA2"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on the home screen</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7AA9A6"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CB304E"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Single Player option on the home screen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08E280"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pop up will open with the following options:</w:t>
            </w:r>
          </w:p>
          <w:p w14:paraId="48E60AE3"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a)Standard Game</w:t>
            </w:r>
          </w:p>
          <w:p w14:paraId="3C3C7DC2"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b)Saved and Recorded Games</w:t>
            </w:r>
          </w:p>
        </w:tc>
      </w:tr>
      <w:tr w:rsidR="00FE4A0B" w:rsidRPr="00FE4A0B" w14:paraId="5794E2C0" w14:textId="77777777" w:rsidTr="00E11AB7">
        <w:trPr>
          <w:trHeight w:val="90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E6CFD5"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TC_2</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C0064E"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Select_MultiPlayer</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BEB5B4"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choose to play against players on LAN</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4D8C49"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on the home screen</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0BBAD1"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0AA5CA"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Multi Player option on the home screen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870342"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new window should open which displays the list of players who are online</w:t>
            </w:r>
          </w:p>
        </w:tc>
      </w:tr>
      <w:tr w:rsidR="00FE4A0B" w:rsidRPr="00FE4A0B" w14:paraId="439A4256" w14:textId="77777777" w:rsidTr="00E11AB7">
        <w:trPr>
          <w:trHeight w:val="196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CBCF9F"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TC_3</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E8C181"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Set_GamePlaySettings</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545B49"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fill out the player name and  customize the gameplay settings such as setting the keyboard keys, setting the game volume level or to alter the mouse sensitivity by selecting the "Options" menu</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3EEF3C"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on the home screen</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6CCA55"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9AEA54"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Options button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1C9558"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Settings page should open</w:t>
            </w:r>
          </w:p>
        </w:tc>
      </w:tr>
      <w:tr w:rsidR="00FE4A0B" w:rsidRPr="00FE4A0B" w14:paraId="6848E3DD" w14:textId="77777777" w:rsidTr="00E11AB7">
        <w:trPr>
          <w:trHeight w:val="52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EFB044"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49DE11"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D92950"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12B4B6"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AB6B02"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34EABF"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Fill out player’s name in the player name text box</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1E4BA6"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Player’s name should appear</w:t>
            </w:r>
          </w:p>
        </w:tc>
      </w:tr>
      <w:tr w:rsidR="00FE4A0B" w:rsidRPr="00FE4A0B" w14:paraId="048191E5" w14:textId="77777777" w:rsidTr="00E11AB7">
        <w:trPr>
          <w:trHeight w:val="54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5A76D7"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8E02FA"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1507BD"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D6AC1B"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958ED4"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3</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954126"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Set the music volume by adjusting the vertical scroller</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F0F206"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music volume should be set</w:t>
            </w:r>
          </w:p>
        </w:tc>
      </w:tr>
      <w:tr w:rsidR="00FE4A0B" w:rsidRPr="00FE4A0B" w14:paraId="0BF381CD" w14:textId="77777777" w:rsidTr="00E11AB7">
        <w:trPr>
          <w:trHeight w:val="7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C6BD21"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528B01"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AB947B"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6C1AD5"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4E49CC"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4</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7210F1"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Set the mouse sensitivity by adjusting the vertical scroller</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00D4E1"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mouse sensitivity should be set</w:t>
            </w:r>
          </w:p>
        </w:tc>
      </w:tr>
      <w:tr w:rsidR="00FE4A0B" w:rsidRPr="00FE4A0B" w14:paraId="4517BBE0" w14:textId="77777777" w:rsidTr="00E11AB7">
        <w:trPr>
          <w:trHeight w:val="36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C74295"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520EF1"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1411F6"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01DF1C"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D91FB8"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5</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A2BAEB"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Apply button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E9CADA"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Game play settings should be set</w:t>
            </w:r>
          </w:p>
        </w:tc>
      </w:tr>
      <w:tr w:rsidR="00FE4A0B" w:rsidRPr="00FE4A0B" w14:paraId="1F0B14DD" w14:textId="77777777" w:rsidTr="00E11AB7">
        <w:trPr>
          <w:trHeight w:val="214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8F606F"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TC_4</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7356EC"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Select_LearnToPlay</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DA51FB"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select the Learn to play option</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87F780"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on the home screen</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2EEA3A"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DC8F4F"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“Learn To Play” option on the home screen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72942D"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new window should open with the following options:</w:t>
            </w:r>
          </w:p>
          <w:p w14:paraId="01AB7152"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Marching and   Fighting</w:t>
            </w:r>
          </w:p>
          <w:p w14:paraId="29270AB7"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b) Feeding the Army</w:t>
            </w:r>
          </w:p>
          <w:p w14:paraId="59D2E39A"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c)Training the troops</w:t>
            </w:r>
          </w:p>
          <w:p w14:paraId="0A72629D"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d)Fighting Battles</w:t>
            </w:r>
          </w:p>
          <w:p w14:paraId="613DE871"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e)Forging Alliance</w:t>
            </w:r>
          </w:p>
        </w:tc>
      </w:tr>
      <w:tr w:rsidR="00FE4A0B" w:rsidRPr="00FE4A0B" w14:paraId="50C05719" w14:textId="77777777" w:rsidTr="00E11AB7">
        <w:trPr>
          <w:trHeight w:val="88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2C25A6"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TC_5</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AD1018"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Select_History</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4F4ACC"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select the History option to learn about a particular era or civilization</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F56B65"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on the home screen</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25E220"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60B6B3"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“History” option on the home screen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4DB908"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new window will open with a list of all the civilizations</w:t>
            </w:r>
          </w:p>
        </w:tc>
      </w:tr>
      <w:tr w:rsidR="00FE4A0B" w:rsidRPr="00FE4A0B" w14:paraId="21AAFFE3" w14:textId="77777777" w:rsidTr="00E11AB7">
        <w:trPr>
          <w:trHeight w:val="54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DA4932"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TC_6</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3711AE"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Research_History</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AE0644"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research a particular civilization</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335889"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on the home screen</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D86718"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F7F011"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“History” option on the home screen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C188D4"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new window will open with a list of all the civilizations</w:t>
            </w:r>
          </w:p>
        </w:tc>
      </w:tr>
      <w:tr w:rsidR="00FE4A0B" w:rsidRPr="00FE4A0B" w14:paraId="75C660F4" w14:textId="77777777" w:rsidTr="00E11AB7">
        <w:trPr>
          <w:trHeight w:val="88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277D42"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FD25FD"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A75305"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28C72C"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6DD374"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55D545"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any of the civilizations from the list</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E38086"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new window will open with the historical facts about the civilization</w:t>
            </w:r>
          </w:p>
        </w:tc>
      </w:tr>
      <w:tr w:rsidR="00FE4A0B" w:rsidRPr="00FE4A0B" w14:paraId="18F5D614" w14:textId="77777777" w:rsidTr="00E11AB7">
        <w:trPr>
          <w:trHeight w:val="124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826D65"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TC_7</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ABA62A"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Set_GameParameters_SinglePlayer</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12775F"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set the game parameters such as population size,</w:t>
            </w:r>
            <w:r w:rsidR="00F078E1">
              <w:rPr>
                <w:rFonts w:eastAsia="Times New Roman"/>
                <w:color w:val="000000"/>
                <w:sz w:val="22"/>
                <w:szCs w:val="22"/>
              </w:rPr>
              <w:t xml:space="preserve"> </w:t>
            </w:r>
            <w:r w:rsidRPr="00FE4A0B">
              <w:rPr>
                <w:rFonts w:eastAsia="Times New Roman"/>
                <w:color w:val="000000"/>
                <w:sz w:val="22"/>
                <w:szCs w:val="22"/>
              </w:rPr>
              <w:t>difficulty level,</w:t>
            </w:r>
            <w:r w:rsidR="00F078E1">
              <w:rPr>
                <w:rFonts w:eastAsia="Times New Roman"/>
                <w:color w:val="000000"/>
                <w:sz w:val="22"/>
                <w:szCs w:val="22"/>
              </w:rPr>
              <w:t xml:space="preserve"> </w:t>
            </w:r>
            <w:r w:rsidRPr="00FE4A0B">
              <w:rPr>
                <w:rFonts w:eastAsia="Times New Roman"/>
                <w:color w:val="000000"/>
                <w:sz w:val="22"/>
                <w:szCs w:val="22"/>
              </w:rPr>
              <w:t>map style,</w:t>
            </w:r>
            <w:r w:rsidR="00F078E1">
              <w:rPr>
                <w:rFonts w:eastAsia="Times New Roman"/>
                <w:color w:val="000000"/>
                <w:sz w:val="22"/>
                <w:szCs w:val="22"/>
              </w:rPr>
              <w:t xml:space="preserve"> </w:t>
            </w:r>
            <w:r w:rsidRPr="00FE4A0B">
              <w:rPr>
                <w:rFonts w:eastAsia="Times New Roman"/>
                <w:color w:val="000000"/>
                <w:sz w:val="22"/>
                <w:szCs w:val="22"/>
              </w:rPr>
              <w:t>civilization,</w:t>
            </w:r>
            <w:r w:rsidR="00F078E1">
              <w:rPr>
                <w:rFonts w:eastAsia="Times New Roman"/>
                <w:color w:val="000000"/>
                <w:sz w:val="22"/>
                <w:szCs w:val="22"/>
              </w:rPr>
              <w:t xml:space="preserve"> </w:t>
            </w:r>
            <w:r w:rsidRPr="00FE4A0B">
              <w:rPr>
                <w:rFonts w:eastAsia="Times New Roman"/>
                <w:color w:val="000000"/>
                <w:sz w:val="22"/>
                <w:szCs w:val="22"/>
              </w:rPr>
              <w:t>location</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7A3061"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on the home screen</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9EF445"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0DDEA5"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Single Player option on the home screen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234925"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pop up will open with the following options:</w:t>
            </w:r>
          </w:p>
          <w:p w14:paraId="35B9C4D1"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a)Standard Game</w:t>
            </w:r>
          </w:p>
          <w:p w14:paraId="32C05E7E"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b)Saved and Recorded Games</w:t>
            </w:r>
          </w:p>
        </w:tc>
      </w:tr>
      <w:tr w:rsidR="00FE4A0B" w:rsidRPr="00FE4A0B" w14:paraId="61BCE34C" w14:textId="77777777" w:rsidTr="00E11AB7">
        <w:trPr>
          <w:trHeight w:val="36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2269A0"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3AE6FC"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BC0C71"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361C0D"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DEDFC3"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3B08CB"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Standard Game</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CD1C21"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Standard Game page should appear</w:t>
            </w:r>
          </w:p>
        </w:tc>
      </w:tr>
      <w:tr w:rsidR="00FE4A0B" w:rsidRPr="00FE4A0B" w14:paraId="547D3CB2" w14:textId="77777777" w:rsidTr="00E11AB7">
        <w:trPr>
          <w:trHeight w:val="25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68B520"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F9504A"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89DB30"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AA6BAC"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F177E7"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3</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91D1A1"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Set the following parameters:</w:t>
            </w:r>
          </w:p>
          <w:p w14:paraId="3623D8DE" w14:textId="77777777" w:rsidR="00FE4A0B" w:rsidRPr="00FE4A0B" w:rsidRDefault="00FE4A0B" w:rsidP="00F92AD9">
            <w:pPr>
              <w:numPr>
                <w:ilvl w:val="0"/>
                <w:numId w:val="52"/>
              </w:numPr>
              <w:spacing w:before="0"/>
              <w:jc w:val="left"/>
              <w:rPr>
                <w:rFonts w:eastAsia="Times New Roman"/>
                <w:color w:val="000000"/>
                <w:sz w:val="22"/>
                <w:szCs w:val="22"/>
              </w:rPr>
            </w:pPr>
            <w:r w:rsidRPr="00FE4A0B">
              <w:rPr>
                <w:rFonts w:eastAsia="Times New Roman"/>
                <w:color w:val="000000"/>
                <w:sz w:val="22"/>
                <w:szCs w:val="22"/>
              </w:rPr>
              <w:t>Difficulty level(Easy, Moderate, Standard, Hard)</w:t>
            </w:r>
          </w:p>
          <w:p w14:paraId="18438C26" w14:textId="77777777" w:rsidR="00FE4A0B" w:rsidRPr="00FE4A0B" w:rsidRDefault="00FE4A0B" w:rsidP="00F92AD9">
            <w:pPr>
              <w:numPr>
                <w:ilvl w:val="0"/>
                <w:numId w:val="52"/>
              </w:numPr>
              <w:spacing w:before="0"/>
              <w:jc w:val="left"/>
              <w:rPr>
                <w:rFonts w:eastAsia="Times New Roman"/>
                <w:color w:val="000000"/>
                <w:sz w:val="22"/>
                <w:szCs w:val="22"/>
              </w:rPr>
            </w:pPr>
            <w:r w:rsidRPr="00FE4A0B">
              <w:rPr>
                <w:rFonts w:eastAsia="Times New Roman"/>
                <w:color w:val="000000"/>
                <w:sz w:val="22"/>
                <w:szCs w:val="22"/>
              </w:rPr>
              <w:t>Population size(100,200,300)</w:t>
            </w:r>
          </w:p>
          <w:p w14:paraId="72645CED" w14:textId="77777777" w:rsidR="00FE4A0B" w:rsidRPr="00FE4A0B" w:rsidRDefault="00FE4A0B" w:rsidP="00F92AD9">
            <w:pPr>
              <w:numPr>
                <w:ilvl w:val="0"/>
                <w:numId w:val="52"/>
              </w:numPr>
              <w:spacing w:before="0"/>
              <w:jc w:val="left"/>
              <w:rPr>
                <w:rFonts w:eastAsia="Times New Roman"/>
                <w:color w:val="000000"/>
                <w:sz w:val="22"/>
                <w:szCs w:val="22"/>
              </w:rPr>
            </w:pPr>
            <w:r w:rsidRPr="00FE4A0B">
              <w:rPr>
                <w:rFonts w:eastAsia="Times New Roman"/>
                <w:color w:val="000000"/>
                <w:sz w:val="22"/>
                <w:szCs w:val="22"/>
              </w:rPr>
              <w:t>Map style(Easy,</w:t>
            </w:r>
            <w:r>
              <w:rPr>
                <w:rFonts w:eastAsia="Times New Roman"/>
                <w:color w:val="000000"/>
                <w:sz w:val="22"/>
                <w:szCs w:val="22"/>
              </w:rPr>
              <w:t xml:space="preserve"> </w:t>
            </w:r>
            <w:r w:rsidRPr="00FE4A0B">
              <w:rPr>
                <w:rFonts w:eastAsia="Times New Roman"/>
                <w:color w:val="000000"/>
                <w:sz w:val="22"/>
                <w:szCs w:val="22"/>
              </w:rPr>
              <w:t>Moderate,</w:t>
            </w:r>
            <w:r>
              <w:rPr>
                <w:rFonts w:eastAsia="Times New Roman"/>
                <w:color w:val="000000"/>
                <w:sz w:val="22"/>
                <w:szCs w:val="22"/>
              </w:rPr>
              <w:t xml:space="preserve"> </w:t>
            </w:r>
            <w:r w:rsidRPr="00FE4A0B">
              <w:rPr>
                <w:rFonts w:eastAsia="Times New Roman"/>
                <w:color w:val="000000"/>
                <w:sz w:val="22"/>
                <w:szCs w:val="22"/>
              </w:rPr>
              <w:t>Standard,</w:t>
            </w:r>
            <w:r>
              <w:rPr>
                <w:rFonts w:eastAsia="Times New Roman"/>
                <w:color w:val="000000"/>
                <w:sz w:val="22"/>
                <w:szCs w:val="22"/>
              </w:rPr>
              <w:t xml:space="preserve"> </w:t>
            </w:r>
            <w:r w:rsidRPr="00FE4A0B">
              <w:rPr>
                <w:rFonts w:eastAsia="Times New Roman"/>
                <w:color w:val="000000"/>
                <w:sz w:val="22"/>
                <w:szCs w:val="22"/>
              </w:rPr>
              <w:t>Hard)</w:t>
            </w:r>
          </w:p>
          <w:p w14:paraId="0F4DE91C" w14:textId="77777777" w:rsidR="00FE4A0B" w:rsidRPr="00FE4A0B" w:rsidRDefault="00FE4A0B" w:rsidP="00F92AD9">
            <w:pPr>
              <w:numPr>
                <w:ilvl w:val="0"/>
                <w:numId w:val="52"/>
              </w:numPr>
              <w:spacing w:before="0"/>
              <w:jc w:val="left"/>
              <w:rPr>
                <w:rFonts w:eastAsia="Times New Roman"/>
                <w:color w:val="000000"/>
                <w:sz w:val="22"/>
                <w:szCs w:val="22"/>
              </w:rPr>
            </w:pPr>
            <w:r w:rsidRPr="00FE4A0B">
              <w:rPr>
                <w:rFonts w:eastAsia="Times New Roman"/>
                <w:color w:val="000000"/>
                <w:sz w:val="22"/>
                <w:szCs w:val="22"/>
              </w:rPr>
              <w:lastRenderedPageBreak/>
              <w:t>Location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F49823"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lastRenderedPageBreak/>
              <w:t>The parameters should be set</w:t>
            </w:r>
          </w:p>
        </w:tc>
      </w:tr>
      <w:tr w:rsidR="00FE4A0B" w:rsidRPr="00FE4A0B" w14:paraId="48065D4E" w14:textId="77777777" w:rsidTr="00E11AB7">
        <w:trPr>
          <w:trHeight w:val="52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8E6B87"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C00557"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99B8A5"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4D43D8"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308E41"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4</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CE5D2E"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Apply button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D99A6F"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parameter settings should be saved.</w:t>
            </w:r>
          </w:p>
        </w:tc>
      </w:tr>
      <w:tr w:rsidR="00FE4A0B" w:rsidRPr="00FE4A0B" w14:paraId="0347F50E" w14:textId="77777777" w:rsidTr="00E11AB7">
        <w:trPr>
          <w:trHeight w:val="108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365007"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TC_8</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A8FC74"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Start_Game</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E9B4CD"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start a new game</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C9DAF6"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on the home screen</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E1FBF1"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8B07AB"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Single Player option or multiplayer option on the home screen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B21107"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pop up will open with the following options:</w:t>
            </w:r>
          </w:p>
          <w:p w14:paraId="0E43EE39"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a)Standard Game</w:t>
            </w:r>
          </w:p>
          <w:p w14:paraId="5F16A86B"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b)Saved and Recorded Games</w:t>
            </w:r>
          </w:p>
        </w:tc>
      </w:tr>
      <w:tr w:rsidR="00FE4A0B" w:rsidRPr="00FE4A0B" w14:paraId="444B0D43" w14:textId="77777777" w:rsidTr="00E11AB7">
        <w:trPr>
          <w:trHeight w:val="34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90C7F0"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5348B0"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185423"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60B881"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92F505"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CE9796"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Standard Game</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9A1602"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Standard Game page should appear</w:t>
            </w:r>
          </w:p>
        </w:tc>
      </w:tr>
      <w:tr w:rsidR="00FE4A0B" w:rsidRPr="00FE4A0B" w14:paraId="0357B99D" w14:textId="77777777" w:rsidTr="00E11AB7">
        <w:trPr>
          <w:trHeight w:val="322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48A892"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77ABBA"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03CB5F"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9DDC53"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1A0356"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3</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FEFA5F"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Set the following parameters:</w:t>
            </w:r>
          </w:p>
          <w:p w14:paraId="75D7F04A" w14:textId="77777777" w:rsidR="00FE4A0B" w:rsidRPr="00FE4A0B" w:rsidRDefault="00FE4A0B" w:rsidP="00F92AD9">
            <w:pPr>
              <w:numPr>
                <w:ilvl w:val="0"/>
                <w:numId w:val="53"/>
              </w:numPr>
              <w:spacing w:before="0"/>
              <w:jc w:val="left"/>
              <w:rPr>
                <w:rFonts w:eastAsia="Times New Roman"/>
                <w:color w:val="000000"/>
                <w:sz w:val="22"/>
                <w:szCs w:val="22"/>
              </w:rPr>
            </w:pPr>
            <w:r w:rsidRPr="00FE4A0B">
              <w:rPr>
                <w:rFonts w:eastAsia="Times New Roman"/>
                <w:color w:val="000000"/>
                <w:sz w:val="22"/>
                <w:szCs w:val="22"/>
              </w:rPr>
              <w:t>Difficulty level(Easy, Moderate,</w:t>
            </w:r>
            <w:r>
              <w:rPr>
                <w:rFonts w:eastAsia="Times New Roman"/>
                <w:color w:val="000000"/>
                <w:sz w:val="22"/>
                <w:szCs w:val="22"/>
              </w:rPr>
              <w:t xml:space="preserve"> </w:t>
            </w:r>
            <w:r w:rsidRPr="00FE4A0B">
              <w:rPr>
                <w:rFonts w:eastAsia="Times New Roman"/>
                <w:color w:val="000000"/>
                <w:sz w:val="22"/>
                <w:szCs w:val="22"/>
              </w:rPr>
              <w:t xml:space="preserve"> Standard,</w:t>
            </w:r>
            <w:r>
              <w:rPr>
                <w:rFonts w:eastAsia="Times New Roman"/>
                <w:color w:val="000000"/>
                <w:sz w:val="22"/>
                <w:szCs w:val="22"/>
              </w:rPr>
              <w:t xml:space="preserve"> </w:t>
            </w:r>
            <w:r w:rsidRPr="00FE4A0B">
              <w:rPr>
                <w:rFonts w:eastAsia="Times New Roman"/>
                <w:color w:val="000000"/>
                <w:sz w:val="22"/>
                <w:szCs w:val="22"/>
              </w:rPr>
              <w:t>Hard)</w:t>
            </w:r>
          </w:p>
          <w:p w14:paraId="782A48A8" w14:textId="77777777" w:rsidR="00FE4A0B" w:rsidRPr="00FE4A0B" w:rsidRDefault="00FE4A0B" w:rsidP="00F92AD9">
            <w:pPr>
              <w:numPr>
                <w:ilvl w:val="0"/>
                <w:numId w:val="53"/>
              </w:numPr>
              <w:spacing w:before="0"/>
              <w:jc w:val="left"/>
              <w:rPr>
                <w:rFonts w:eastAsia="Times New Roman"/>
                <w:color w:val="000000"/>
                <w:sz w:val="22"/>
                <w:szCs w:val="22"/>
              </w:rPr>
            </w:pPr>
            <w:r w:rsidRPr="00FE4A0B">
              <w:rPr>
                <w:rFonts w:eastAsia="Times New Roman"/>
                <w:color w:val="000000"/>
                <w:sz w:val="22"/>
                <w:szCs w:val="22"/>
              </w:rPr>
              <w:t>Population size(100,200,300)</w:t>
            </w:r>
          </w:p>
          <w:p w14:paraId="093245F4" w14:textId="77777777" w:rsidR="00FE4A0B" w:rsidRPr="00FE4A0B" w:rsidRDefault="00FE4A0B" w:rsidP="00F92AD9">
            <w:pPr>
              <w:numPr>
                <w:ilvl w:val="0"/>
                <w:numId w:val="53"/>
              </w:numPr>
              <w:spacing w:before="0"/>
              <w:jc w:val="left"/>
              <w:rPr>
                <w:rFonts w:eastAsia="Times New Roman"/>
                <w:color w:val="000000"/>
                <w:sz w:val="22"/>
                <w:szCs w:val="22"/>
              </w:rPr>
            </w:pPr>
            <w:r w:rsidRPr="00FE4A0B">
              <w:rPr>
                <w:rFonts w:eastAsia="Times New Roman"/>
                <w:color w:val="000000"/>
                <w:sz w:val="22"/>
                <w:szCs w:val="22"/>
              </w:rPr>
              <w:t>Map style(Easy,</w:t>
            </w:r>
            <w:r>
              <w:rPr>
                <w:rFonts w:eastAsia="Times New Roman"/>
                <w:color w:val="000000"/>
                <w:sz w:val="22"/>
                <w:szCs w:val="22"/>
              </w:rPr>
              <w:t xml:space="preserve"> </w:t>
            </w:r>
            <w:r w:rsidR="005B1B39">
              <w:rPr>
                <w:rFonts w:eastAsia="Times New Roman"/>
                <w:color w:val="000000"/>
                <w:sz w:val="22"/>
                <w:szCs w:val="22"/>
              </w:rPr>
              <w:t xml:space="preserve"> </w:t>
            </w:r>
            <w:r w:rsidRPr="00FE4A0B">
              <w:rPr>
                <w:rFonts w:eastAsia="Times New Roman"/>
                <w:color w:val="000000"/>
                <w:sz w:val="22"/>
                <w:szCs w:val="22"/>
              </w:rPr>
              <w:t>Moderate,</w:t>
            </w:r>
            <w:r w:rsidR="005B1B39">
              <w:rPr>
                <w:rFonts w:eastAsia="Times New Roman"/>
                <w:color w:val="000000"/>
                <w:sz w:val="22"/>
                <w:szCs w:val="22"/>
              </w:rPr>
              <w:t xml:space="preserve">   </w:t>
            </w:r>
            <w:r w:rsidR="00C465BD" w:rsidRPr="00FE4A0B">
              <w:rPr>
                <w:rFonts w:eastAsia="Times New Roman"/>
                <w:color w:val="000000"/>
                <w:sz w:val="22"/>
                <w:szCs w:val="22"/>
              </w:rPr>
              <w:t>Standard, Hard</w:t>
            </w:r>
            <w:r w:rsidRPr="00FE4A0B">
              <w:rPr>
                <w:rFonts w:eastAsia="Times New Roman"/>
                <w:color w:val="000000"/>
                <w:sz w:val="22"/>
                <w:szCs w:val="22"/>
              </w:rPr>
              <w:t>)</w:t>
            </w:r>
          </w:p>
          <w:p w14:paraId="68B24AED" w14:textId="77777777" w:rsidR="00FE4A0B" w:rsidRPr="00FE4A0B" w:rsidRDefault="00FE4A0B" w:rsidP="00F92AD9">
            <w:pPr>
              <w:numPr>
                <w:ilvl w:val="0"/>
                <w:numId w:val="53"/>
              </w:numPr>
              <w:spacing w:before="0"/>
              <w:jc w:val="left"/>
              <w:rPr>
                <w:rFonts w:eastAsia="Times New Roman"/>
                <w:color w:val="000000"/>
                <w:sz w:val="22"/>
                <w:szCs w:val="22"/>
              </w:rPr>
            </w:pPr>
            <w:r w:rsidRPr="00FE4A0B">
              <w:rPr>
                <w:rFonts w:eastAsia="Times New Roman"/>
                <w:color w:val="000000"/>
                <w:sz w:val="22"/>
                <w:szCs w:val="22"/>
              </w:rPr>
              <w:t>Location</w:t>
            </w:r>
          </w:p>
          <w:p w14:paraId="1AF14329" w14:textId="77777777" w:rsidR="00FE4A0B" w:rsidRPr="00FE4A0B" w:rsidRDefault="00FE4A0B" w:rsidP="00F92AD9">
            <w:pPr>
              <w:numPr>
                <w:ilvl w:val="0"/>
                <w:numId w:val="53"/>
              </w:numPr>
              <w:spacing w:before="0"/>
              <w:jc w:val="left"/>
              <w:rPr>
                <w:rFonts w:eastAsia="Times New Roman"/>
                <w:color w:val="000000"/>
                <w:sz w:val="22"/>
                <w:szCs w:val="22"/>
              </w:rPr>
            </w:pPr>
            <w:r w:rsidRPr="00FE4A0B">
              <w:rPr>
                <w:rFonts w:eastAsia="Times New Roman"/>
                <w:color w:val="000000"/>
                <w:sz w:val="22"/>
                <w:szCs w:val="22"/>
              </w:rPr>
              <w:t>Civilization(Britons, Mongols, Goths, Persians)</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AA464D"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parameters should be set</w:t>
            </w:r>
          </w:p>
        </w:tc>
      </w:tr>
      <w:tr w:rsidR="00FE4A0B" w:rsidRPr="00FE4A0B" w14:paraId="73ADB16D" w14:textId="77777777" w:rsidTr="00E11AB7">
        <w:trPr>
          <w:trHeight w:val="54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787401"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073E81"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F5A32C"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818D52"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1787CA"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4</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C113BE"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Apply button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1F452D"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parameter settings should be saved.</w:t>
            </w:r>
          </w:p>
        </w:tc>
      </w:tr>
      <w:tr w:rsidR="00FE4A0B" w:rsidRPr="00FE4A0B" w14:paraId="5BDF181C" w14:textId="77777777" w:rsidTr="00E11AB7">
        <w:trPr>
          <w:trHeight w:val="25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7C99E2"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285388"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197FD7"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4A49A1"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F755E4"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5</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A6F2B4"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Start Game button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B9CC49"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round will load and display the map, the player's current score, a timer and the name of the player, number of each of the resources(wood, food, gold, stone), the total villagers and scout cavalry available with the player</w:t>
            </w:r>
          </w:p>
        </w:tc>
      </w:tr>
      <w:tr w:rsidR="00FE4A0B" w:rsidRPr="00FE4A0B" w14:paraId="7D96FAF6" w14:textId="77777777" w:rsidTr="00E11AB7">
        <w:trPr>
          <w:trHeight w:val="124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ACD34D"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TC_9</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32DE61"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Guide_movement</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8A0BEC"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guide the movement of villagers, scout cavalry and sheep</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F85107"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have started the game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49296C"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C6F0B2" w14:textId="77777777" w:rsidR="00FE4A0B" w:rsidRPr="00FE4A0B" w:rsidRDefault="00FE4A0B" w:rsidP="00FE4A0B">
            <w:pPr>
              <w:spacing w:before="0"/>
              <w:jc w:val="left"/>
              <w:rPr>
                <w:rFonts w:eastAsia="Times New Roman"/>
                <w:color w:val="000000"/>
                <w:sz w:val="22"/>
                <w:szCs w:val="22"/>
              </w:rPr>
            </w:pPr>
            <w:r>
              <w:rPr>
                <w:rFonts w:eastAsia="Times New Roman"/>
                <w:color w:val="000000"/>
                <w:sz w:val="22"/>
                <w:szCs w:val="22"/>
              </w:rPr>
              <w:t xml:space="preserve">Select any resource(villager, </w:t>
            </w:r>
            <w:r w:rsidRPr="00FE4A0B">
              <w:rPr>
                <w:rFonts w:eastAsia="Times New Roman"/>
                <w:color w:val="000000"/>
                <w:sz w:val="22"/>
                <w:szCs w:val="22"/>
              </w:rPr>
              <w:t>scout cavalry, sheep) and click on the spot where you want them to move to</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0CBC0C"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resource will move to the spot</w:t>
            </w:r>
          </w:p>
        </w:tc>
      </w:tr>
      <w:tr w:rsidR="00FE4A0B" w:rsidRPr="00FE4A0B" w14:paraId="554D0C08" w14:textId="77777777" w:rsidTr="00E11AB7">
        <w:trPr>
          <w:trHeight w:val="108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26B112"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TC_10</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63C332"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Build_LumberCentre</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445631"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build lumber center, mills,</w:t>
            </w:r>
            <w:r>
              <w:rPr>
                <w:rFonts w:eastAsia="Times New Roman"/>
                <w:color w:val="000000"/>
                <w:sz w:val="22"/>
                <w:szCs w:val="22"/>
              </w:rPr>
              <w:t xml:space="preserve"> </w:t>
            </w:r>
            <w:r w:rsidRPr="00FE4A0B">
              <w:rPr>
                <w:rFonts w:eastAsia="Times New Roman"/>
                <w:color w:val="000000"/>
                <w:sz w:val="22"/>
                <w:szCs w:val="22"/>
              </w:rPr>
              <w:t>farms</w:t>
            </w:r>
            <w:r>
              <w:rPr>
                <w:rFonts w:eastAsia="Times New Roman"/>
                <w:color w:val="000000"/>
                <w:sz w:val="22"/>
                <w:szCs w:val="22"/>
              </w:rPr>
              <w:t xml:space="preserve"> </w:t>
            </w:r>
            <w:r w:rsidRPr="00FE4A0B">
              <w:rPr>
                <w:rFonts w:eastAsia="Times New Roman"/>
                <w:color w:val="000000"/>
                <w:sz w:val="22"/>
                <w:szCs w:val="22"/>
              </w:rPr>
              <w:t>,docks,</w:t>
            </w:r>
            <w:r>
              <w:rPr>
                <w:rFonts w:eastAsia="Times New Roman"/>
                <w:color w:val="000000"/>
                <w:sz w:val="22"/>
                <w:szCs w:val="22"/>
              </w:rPr>
              <w:t xml:space="preserve"> </w:t>
            </w:r>
            <w:r w:rsidRPr="00FE4A0B">
              <w:rPr>
                <w:rFonts w:eastAsia="Times New Roman"/>
                <w:color w:val="000000"/>
                <w:sz w:val="22"/>
                <w:szCs w:val="22"/>
              </w:rPr>
              <w:t>castle,</w:t>
            </w:r>
            <w:r>
              <w:rPr>
                <w:rFonts w:eastAsia="Times New Roman"/>
                <w:color w:val="000000"/>
                <w:sz w:val="22"/>
                <w:szCs w:val="22"/>
              </w:rPr>
              <w:t xml:space="preserve"> </w:t>
            </w:r>
            <w:r w:rsidRPr="00FE4A0B">
              <w:rPr>
                <w:rFonts w:eastAsia="Times New Roman"/>
                <w:color w:val="000000"/>
                <w:sz w:val="22"/>
                <w:szCs w:val="22"/>
              </w:rPr>
              <w:t>town center and market</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AB678D"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have started the game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B04638"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829C74"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Select the units to be built from the menu in the bottom left corner</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B8CAE9"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desired unit should get selected</w:t>
            </w:r>
          </w:p>
        </w:tc>
      </w:tr>
      <w:tr w:rsidR="00FE4A0B" w:rsidRPr="00FE4A0B" w14:paraId="790BB9C6" w14:textId="77777777" w:rsidTr="00E11AB7">
        <w:trPr>
          <w:trHeight w:val="7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D38260"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3D4CD4"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B94472"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83A4AD"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5163D4"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6F93D5"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spot where you want to position your unit</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8727B9"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villagers will start building the unit at the desired spot</w:t>
            </w:r>
          </w:p>
        </w:tc>
      </w:tr>
      <w:tr w:rsidR="00FE4A0B" w:rsidRPr="00FE4A0B" w14:paraId="0B58FFA7" w14:textId="77777777" w:rsidTr="00E11AB7">
        <w:trPr>
          <w:trHeight w:val="7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E2CB67"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TC_11</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A20C9B"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Issue_Alert</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CA5625"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system should issue an alert if an adversary enters the village/town</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57C05B"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An adversary enters the town/village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7B20A7"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A065FB"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System issues an alert</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753AAD"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alert message “The enemy(enemy name) is in town”</w:t>
            </w:r>
          </w:p>
        </w:tc>
      </w:tr>
      <w:tr w:rsidR="00FE4A0B" w:rsidRPr="00FE4A0B" w14:paraId="0F6BAC4B" w14:textId="77777777" w:rsidTr="00E11AB7">
        <w:trPr>
          <w:trHeight w:val="72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54666F"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TC_12</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EA9613"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Attack_Adversary</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8C4A84"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attack the adversary </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138E49"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An adversary enters the town</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464264"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6DAED4"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soldiers and guide them towards the adversaries</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D8ACD8"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soldiers should start moving towards the adversary</w:t>
            </w:r>
          </w:p>
        </w:tc>
      </w:tr>
      <w:tr w:rsidR="00FE4A0B" w:rsidRPr="00FE4A0B" w14:paraId="192D9D1D" w14:textId="77777777" w:rsidTr="00E11AB7">
        <w:trPr>
          <w:trHeight w:val="7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BD7A36"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062F99"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5CF373"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F447C9"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72CF07"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7CED53"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Select the weapons to use from the menu at the bottom left corner</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A96251"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weapons should get selected</w:t>
            </w:r>
          </w:p>
        </w:tc>
      </w:tr>
      <w:tr w:rsidR="00FE4A0B" w:rsidRPr="00FE4A0B" w14:paraId="7A4A4A91" w14:textId="77777777" w:rsidTr="00E11AB7">
        <w:trPr>
          <w:trHeight w:val="54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F1134B"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7DC8BD"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8ABFBE"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EAC7FE"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0751A9"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3</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D499EE"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target using the left mouse button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2241FC"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target should get selected</w:t>
            </w:r>
          </w:p>
        </w:tc>
      </w:tr>
      <w:tr w:rsidR="00FE4A0B" w:rsidRPr="00FE4A0B" w14:paraId="45F36953" w14:textId="77777777" w:rsidTr="00E11AB7">
        <w:trPr>
          <w:trHeight w:val="52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1B9DB5"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7DD423"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402313"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8E5A03"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1FCADC"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4</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B5FC05"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right mouse button to attack</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91F1BB"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target should be attacked</w:t>
            </w:r>
          </w:p>
        </w:tc>
      </w:tr>
      <w:tr w:rsidR="00FE4A0B" w:rsidRPr="00FE4A0B" w14:paraId="3A0DF266" w14:textId="77777777" w:rsidTr="00E11AB7">
        <w:trPr>
          <w:trHeight w:val="106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1C7F8D"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lastRenderedPageBreak/>
              <w:t>TC_13</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561B5E"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Add_resources/units</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64A224"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add new resources and units at any time</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AD1360"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user must have  some resources already</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CD0A9E"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1D0079"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resources to be added from the menu in the bottom left corner of the screen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A8212F"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resources should get added </w:t>
            </w:r>
          </w:p>
        </w:tc>
      </w:tr>
      <w:tr w:rsidR="00FE4A0B" w:rsidRPr="00FE4A0B" w14:paraId="542277C3" w14:textId="77777777" w:rsidTr="00E11AB7">
        <w:trPr>
          <w:trHeight w:val="108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19033A"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TC_14</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9DAF8D"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Press_RingTownBell</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6461C7"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press “Ring the Town Bell” option to signal the villagers to seek shelter during battle</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07F9EA"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An adversary enters the town</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0B720D"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235A3A"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soldiers and guide them towards the adversaries</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494680"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soldiers should start moving towards the adversary</w:t>
            </w:r>
          </w:p>
        </w:tc>
      </w:tr>
      <w:tr w:rsidR="00FE4A0B" w:rsidRPr="00FE4A0B" w14:paraId="67B4A74C" w14:textId="77777777" w:rsidTr="00E11AB7">
        <w:trPr>
          <w:trHeight w:val="52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5956D2"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648E1C"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AC7727"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63E8BC"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E45EC4"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1489AD"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“Ring the Town Bell” button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F29116"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villagers should start moving inside their houses</w:t>
            </w:r>
          </w:p>
        </w:tc>
      </w:tr>
      <w:tr w:rsidR="00FE4A0B" w:rsidRPr="00FE4A0B" w14:paraId="0B7F6337" w14:textId="77777777" w:rsidTr="00E11AB7">
        <w:trPr>
          <w:trHeight w:val="124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82F231"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TC_15</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9204A2"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Select_NextCivilization</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C8BBF3"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advance to the next civilization by selecting the next round provided they have sufficient resources</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DF5848"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must possess sufficient resources to proceed to the next civilization</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4A976D"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9FFF33"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Escape button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0E0FC2"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new window will open with a list of rounds and the requirements for each civilization</w:t>
            </w:r>
          </w:p>
        </w:tc>
      </w:tr>
      <w:tr w:rsidR="00FE4A0B" w:rsidRPr="00FE4A0B" w14:paraId="0699BBDB" w14:textId="77777777" w:rsidTr="00E11AB7">
        <w:trPr>
          <w:trHeight w:val="54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0DF160"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F1B2C8"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64AABB"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F67604"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1A4621"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012F30"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Select the civilization you want to choose</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7C1E0C"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desired civilization should get selected </w:t>
            </w:r>
          </w:p>
        </w:tc>
      </w:tr>
      <w:tr w:rsidR="00FE4A0B" w:rsidRPr="00FE4A0B" w14:paraId="6969B469" w14:textId="77777777" w:rsidTr="00E11AB7">
        <w:trPr>
          <w:trHeight w:val="106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C88006"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TC_16</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E43A3F"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Display_Leaderboard</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9B7B71"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view the Leaderboard</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DBA84B"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have started the game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D42407"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771822"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Escape key</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E57FEE"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new window should open with options to choose a new civilization and to view the leaderboard</w:t>
            </w:r>
          </w:p>
        </w:tc>
      </w:tr>
      <w:tr w:rsidR="00FE4A0B" w:rsidRPr="00FE4A0B" w14:paraId="190B6452" w14:textId="77777777" w:rsidTr="00E11AB7">
        <w:trPr>
          <w:trHeight w:val="178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3B102A"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E7E3F0"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204F5F"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91B98B"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87CEA7"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0FCF9C"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View Leaderboard button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9C5F93"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new window should open which displays the “Military Stats”,</w:t>
            </w:r>
            <w:r w:rsidR="005E668B">
              <w:rPr>
                <w:rFonts w:eastAsia="Times New Roman"/>
                <w:color w:val="000000"/>
                <w:sz w:val="22"/>
                <w:szCs w:val="22"/>
              </w:rPr>
              <w:t xml:space="preserve"> </w:t>
            </w:r>
            <w:r w:rsidRPr="00FE4A0B">
              <w:rPr>
                <w:rFonts w:eastAsia="Times New Roman"/>
                <w:color w:val="000000"/>
                <w:sz w:val="22"/>
                <w:szCs w:val="22"/>
              </w:rPr>
              <w:t>”Economy Stats”,</w:t>
            </w:r>
            <w:r w:rsidR="005E668B">
              <w:rPr>
                <w:rFonts w:eastAsia="Times New Roman"/>
                <w:color w:val="000000"/>
                <w:sz w:val="22"/>
                <w:szCs w:val="22"/>
              </w:rPr>
              <w:t xml:space="preserve"> </w:t>
            </w:r>
            <w:r w:rsidRPr="00FE4A0B">
              <w:rPr>
                <w:rFonts w:eastAsia="Times New Roman"/>
                <w:color w:val="000000"/>
                <w:sz w:val="22"/>
                <w:szCs w:val="22"/>
              </w:rPr>
              <w:t>”Society Stats”,</w:t>
            </w:r>
            <w:r w:rsidR="005E668B">
              <w:rPr>
                <w:rFonts w:eastAsia="Times New Roman"/>
                <w:color w:val="000000"/>
                <w:sz w:val="22"/>
                <w:szCs w:val="22"/>
              </w:rPr>
              <w:t xml:space="preserve"> </w:t>
            </w:r>
            <w:r w:rsidRPr="00FE4A0B">
              <w:rPr>
                <w:rFonts w:eastAsia="Times New Roman"/>
                <w:color w:val="000000"/>
                <w:sz w:val="22"/>
                <w:szCs w:val="22"/>
              </w:rPr>
              <w:t>”Technology Stats” and “Total Score” of each player</w:t>
            </w:r>
          </w:p>
        </w:tc>
      </w:tr>
      <w:tr w:rsidR="00FE4A0B" w:rsidRPr="00FE4A0B" w14:paraId="3EB40537" w14:textId="77777777" w:rsidTr="00E11AB7">
        <w:trPr>
          <w:trHeight w:val="144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145010"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TC_17</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507171"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Trade_resources</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1CF104"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trade goods with other players </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56EEB0"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User should have started the game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0F8D50"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ACF274"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market</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DE356A"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new window should open with the list of all the players and the resources available with them and the options to buy or sell the resources</w:t>
            </w:r>
          </w:p>
        </w:tc>
      </w:tr>
      <w:tr w:rsidR="00FE4A0B" w:rsidRPr="00FE4A0B" w14:paraId="1AAC49B1" w14:textId="77777777" w:rsidTr="00E11AB7">
        <w:trPr>
          <w:trHeight w:val="52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38E36D"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799B45"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469BA2"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CD492E"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7D2D73"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45500B"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player name with whom you want to trade.</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1CA9D6"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player name should be selected</w:t>
            </w:r>
          </w:p>
        </w:tc>
      </w:tr>
      <w:tr w:rsidR="00FE4A0B" w:rsidRPr="00FE4A0B" w14:paraId="65D194BB" w14:textId="77777777" w:rsidTr="00E11AB7">
        <w:trPr>
          <w:trHeight w:val="88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93C1B2"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7AC4EB"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E163DB"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C0A565"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95EF8E"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3</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13E897"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Buy/Sell button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CE9FB3"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amount of resources should get updated for each of the players involved in trade</w:t>
            </w:r>
          </w:p>
        </w:tc>
      </w:tr>
      <w:tr w:rsidR="00FE4A0B" w:rsidRPr="00FE4A0B" w14:paraId="71C6F4DA" w14:textId="77777777" w:rsidTr="00E11AB7">
        <w:trPr>
          <w:trHeight w:val="108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43A9B1"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TC_18</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D1CA63"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Resume_savedGame</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4DFEB2"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resume a previously saved game</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30DE7C"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on the home screen</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D4237E"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62A111"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Single Player option on the home screen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C9F29A"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pop up will open with the following options:</w:t>
            </w:r>
          </w:p>
          <w:p w14:paraId="226CC73A"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a)Standard Game</w:t>
            </w:r>
          </w:p>
          <w:p w14:paraId="4223C846"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b)Saved and Recorded Games</w:t>
            </w:r>
          </w:p>
        </w:tc>
      </w:tr>
      <w:tr w:rsidR="00FE4A0B" w:rsidRPr="00FE4A0B" w14:paraId="7B21D219" w14:textId="77777777" w:rsidTr="00E11AB7">
        <w:trPr>
          <w:trHeight w:val="88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AC3DB6"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C86C54"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F073B5"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93D280"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FF70FB"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9E5062"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Saved and Recorded Games</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7E9B8B"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new window should open with the list of any previously saved games</w:t>
            </w:r>
          </w:p>
        </w:tc>
      </w:tr>
      <w:tr w:rsidR="00FE4A0B" w:rsidRPr="00FE4A0B" w14:paraId="1AC47652" w14:textId="77777777" w:rsidTr="00E11AB7">
        <w:trPr>
          <w:trHeight w:val="34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860889"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02488F"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A67928"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82B9E4"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2228CF"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3</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8463E5"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Double Click on any of the games</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F901BC"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game should load</w:t>
            </w:r>
          </w:p>
        </w:tc>
      </w:tr>
      <w:tr w:rsidR="00FE4A0B" w:rsidRPr="00FE4A0B" w14:paraId="641FA46A" w14:textId="77777777" w:rsidTr="00E11AB7">
        <w:trPr>
          <w:trHeight w:val="72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FBE65A"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TC_19</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C0FE3C"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Build_Mills</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E6213B"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build mills</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95C1AD"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have started the game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34039B"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7B3185"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 xml:space="preserve">Select the units to be </w:t>
            </w:r>
            <w:r w:rsidR="005E668B" w:rsidRPr="00FE4A0B">
              <w:rPr>
                <w:rFonts w:eastAsia="Times New Roman"/>
                <w:color w:val="000000"/>
                <w:sz w:val="22"/>
                <w:szCs w:val="22"/>
              </w:rPr>
              <w:t>built</w:t>
            </w:r>
            <w:r w:rsidRPr="00FE4A0B">
              <w:rPr>
                <w:rFonts w:eastAsia="Times New Roman"/>
                <w:color w:val="000000"/>
                <w:sz w:val="22"/>
                <w:szCs w:val="22"/>
              </w:rPr>
              <w:t xml:space="preserve"> from the menu in the bottom left corner</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27777B"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desired unit should get selected</w:t>
            </w:r>
          </w:p>
        </w:tc>
      </w:tr>
      <w:tr w:rsidR="00FE4A0B" w:rsidRPr="00FE4A0B" w14:paraId="4DD8F6CA" w14:textId="77777777" w:rsidTr="00E11AB7">
        <w:trPr>
          <w:trHeight w:val="7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F364BB"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6C14D5"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67DA04"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238C7E"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D18AB9"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C3C9F3"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spot where you want to position your unit</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275AF3"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villagers will start building the unit at the desired spot</w:t>
            </w:r>
          </w:p>
        </w:tc>
      </w:tr>
      <w:tr w:rsidR="00FE4A0B" w:rsidRPr="00FE4A0B" w14:paraId="00D8F17A" w14:textId="77777777" w:rsidTr="00E11AB7">
        <w:trPr>
          <w:trHeight w:val="7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808D69"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TC_20</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BDA972"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Build_Farms</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1A4C03"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build farms</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E2E183"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have started the game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F230F0"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4C3291"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 xml:space="preserve">Select the units to be </w:t>
            </w:r>
            <w:r w:rsidR="005E668B" w:rsidRPr="00FE4A0B">
              <w:rPr>
                <w:rFonts w:eastAsia="Times New Roman"/>
                <w:color w:val="000000"/>
                <w:sz w:val="22"/>
                <w:szCs w:val="22"/>
              </w:rPr>
              <w:t>built</w:t>
            </w:r>
            <w:r w:rsidRPr="00FE4A0B">
              <w:rPr>
                <w:rFonts w:eastAsia="Times New Roman"/>
                <w:color w:val="000000"/>
                <w:sz w:val="22"/>
                <w:szCs w:val="22"/>
              </w:rPr>
              <w:t xml:space="preserve"> from the menu in the bottom left corner</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3CB42D"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desired unit should get selected</w:t>
            </w:r>
          </w:p>
        </w:tc>
      </w:tr>
      <w:tr w:rsidR="00FE4A0B" w:rsidRPr="00FE4A0B" w14:paraId="55652FBA" w14:textId="77777777" w:rsidTr="00E11AB7">
        <w:trPr>
          <w:trHeight w:val="72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B4819B"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DCD833"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5EE70C"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D27045"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29CC0A"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8569F8"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spot where you want to position your unit</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3F3872"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villagers will start building the unit at the desired spot</w:t>
            </w:r>
          </w:p>
        </w:tc>
      </w:tr>
      <w:tr w:rsidR="00FE4A0B" w:rsidRPr="00FE4A0B" w14:paraId="59856FA8" w14:textId="77777777" w:rsidTr="00E11AB7">
        <w:trPr>
          <w:trHeight w:val="7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E4C2E5"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TC_21</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159A3D"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Build_Docks</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CB0833"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build docks</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0677E7"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have started the game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32978E"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ED1D18"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 xml:space="preserve">Select the units to be </w:t>
            </w:r>
            <w:r w:rsidR="005E668B" w:rsidRPr="00FE4A0B">
              <w:rPr>
                <w:rFonts w:eastAsia="Times New Roman"/>
                <w:color w:val="000000"/>
                <w:sz w:val="22"/>
                <w:szCs w:val="22"/>
              </w:rPr>
              <w:t>built</w:t>
            </w:r>
            <w:r w:rsidRPr="00FE4A0B">
              <w:rPr>
                <w:rFonts w:eastAsia="Times New Roman"/>
                <w:color w:val="000000"/>
                <w:sz w:val="22"/>
                <w:szCs w:val="22"/>
              </w:rPr>
              <w:t xml:space="preserve"> from the menu in the bottom left corner</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81FAF6"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desired unit should get selected</w:t>
            </w:r>
          </w:p>
        </w:tc>
      </w:tr>
      <w:tr w:rsidR="00FE4A0B" w:rsidRPr="00FE4A0B" w14:paraId="1179ADC6" w14:textId="77777777" w:rsidTr="00E11AB7">
        <w:trPr>
          <w:trHeight w:val="72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195406"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B95BC6"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027C7F"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6EC524"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8DC7FA"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3D89C0"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spot where you want to position your unit</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DA72FB"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villagers will start building the unit at the desired spot</w:t>
            </w:r>
          </w:p>
        </w:tc>
      </w:tr>
      <w:tr w:rsidR="00FE4A0B" w:rsidRPr="00FE4A0B" w14:paraId="3850CAE7" w14:textId="77777777" w:rsidTr="00E11AB7">
        <w:trPr>
          <w:trHeight w:val="7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0C4D51"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TC_22</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FED25F"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Build_Castle</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D97E52"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build castle</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CFFAA3"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have started the game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CF19CF"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1DBE77"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 xml:space="preserve">Select the units to be </w:t>
            </w:r>
            <w:r w:rsidR="005E668B" w:rsidRPr="00FE4A0B">
              <w:rPr>
                <w:rFonts w:eastAsia="Times New Roman"/>
                <w:color w:val="000000"/>
                <w:sz w:val="22"/>
                <w:szCs w:val="22"/>
              </w:rPr>
              <w:t>built</w:t>
            </w:r>
            <w:r w:rsidRPr="00FE4A0B">
              <w:rPr>
                <w:rFonts w:eastAsia="Times New Roman"/>
                <w:color w:val="000000"/>
                <w:sz w:val="22"/>
                <w:szCs w:val="22"/>
              </w:rPr>
              <w:t xml:space="preserve"> from the menu in the bottom left corner</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20B1C6"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desired unit should get selected</w:t>
            </w:r>
          </w:p>
        </w:tc>
      </w:tr>
      <w:tr w:rsidR="00FE4A0B" w:rsidRPr="00FE4A0B" w14:paraId="2E18498C" w14:textId="77777777" w:rsidTr="00E11AB7">
        <w:trPr>
          <w:trHeight w:val="7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84CED2"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FF0C08"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7D5C29"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454ECA"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EC5034"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CDDD44"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spot where you want to position your unit</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AE55A5"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villagers will start building the unit at the desired spot</w:t>
            </w:r>
          </w:p>
        </w:tc>
      </w:tr>
      <w:tr w:rsidR="00FE4A0B" w:rsidRPr="00FE4A0B" w14:paraId="761B04DB" w14:textId="77777777" w:rsidTr="00E11AB7">
        <w:trPr>
          <w:trHeight w:val="72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CA58F2"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TC_23</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C33AFF"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Build_TownCentre</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BAFE84"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build town centre</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C2B211"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have started the game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362524"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3BD6A8"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 xml:space="preserve">Select the units to be </w:t>
            </w:r>
            <w:r w:rsidR="005E668B" w:rsidRPr="00FE4A0B">
              <w:rPr>
                <w:rFonts w:eastAsia="Times New Roman"/>
                <w:color w:val="000000"/>
                <w:sz w:val="22"/>
                <w:szCs w:val="22"/>
              </w:rPr>
              <w:t>built</w:t>
            </w:r>
            <w:r w:rsidRPr="00FE4A0B">
              <w:rPr>
                <w:rFonts w:eastAsia="Times New Roman"/>
                <w:color w:val="000000"/>
                <w:sz w:val="22"/>
                <w:szCs w:val="22"/>
              </w:rPr>
              <w:t xml:space="preserve"> from the menu in the bottom left corner</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A6B92E"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desired unit should get selected</w:t>
            </w:r>
          </w:p>
        </w:tc>
      </w:tr>
      <w:tr w:rsidR="00FE4A0B" w:rsidRPr="00FE4A0B" w14:paraId="4BCB0C24" w14:textId="77777777" w:rsidTr="00E11AB7">
        <w:trPr>
          <w:trHeight w:val="7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963C2D"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8F2C23"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9D37D8"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74407F"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DB189C"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4BF5A9"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spot where you want to position your unit</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1C17D5"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villagers will start building the unit at the desired spot</w:t>
            </w:r>
          </w:p>
        </w:tc>
      </w:tr>
      <w:tr w:rsidR="00FE4A0B" w:rsidRPr="00FE4A0B" w14:paraId="71CD93BE" w14:textId="77777777" w:rsidTr="00E11AB7">
        <w:trPr>
          <w:trHeight w:val="7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9D8FAE"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TC_24</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9DCE72"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Build_Market</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05A2C8"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build market</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42DBC8"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have started the game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F63B47"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4D18C3"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 xml:space="preserve">Select the units to be </w:t>
            </w:r>
            <w:r w:rsidR="005E668B" w:rsidRPr="00FE4A0B">
              <w:rPr>
                <w:rFonts w:eastAsia="Times New Roman"/>
                <w:color w:val="000000"/>
                <w:sz w:val="22"/>
                <w:szCs w:val="22"/>
              </w:rPr>
              <w:t>built</w:t>
            </w:r>
            <w:r w:rsidRPr="00FE4A0B">
              <w:rPr>
                <w:rFonts w:eastAsia="Times New Roman"/>
                <w:color w:val="000000"/>
                <w:sz w:val="22"/>
                <w:szCs w:val="22"/>
              </w:rPr>
              <w:t xml:space="preserve"> from the menu in the bottom left corner</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BBE85B"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desired unit should get selected</w:t>
            </w:r>
          </w:p>
        </w:tc>
      </w:tr>
      <w:tr w:rsidR="00FE4A0B" w:rsidRPr="00FE4A0B" w14:paraId="4701783A" w14:textId="77777777" w:rsidTr="00E11AB7">
        <w:trPr>
          <w:trHeight w:val="72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A9D210"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EC9B55"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0FFEE4"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B26A23"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9E9D8C"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0F0616"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spot where you want to position your unit</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694825"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villagers will start building the unit at the desired spot</w:t>
            </w:r>
          </w:p>
        </w:tc>
      </w:tr>
      <w:tr w:rsidR="00FE4A0B" w:rsidRPr="00FE4A0B" w14:paraId="5CF4D77A" w14:textId="77777777" w:rsidTr="00E11AB7">
        <w:trPr>
          <w:trHeight w:val="106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6E192C"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TC_25</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C86722"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Win_Conquest</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293508"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see the acquired resources from the adversary after winning the conquest</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E437CA"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have destroyed the adversary’s units</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3D3B75"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1EA524"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escape button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B1FAF2"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new window should open with options to choose a new civilization and to view the leaderboard</w:t>
            </w:r>
          </w:p>
        </w:tc>
      </w:tr>
      <w:tr w:rsidR="00FE4A0B" w:rsidRPr="00FE4A0B" w14:paraId="7532DE82" w14:textId="77777777" w:rsidTr="00E11AB7">
        <w:trPr>
          <w:trHeight w:val="25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FB3AB0"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0743D6"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C230AB"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D21EB6"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F0F912"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8FEFEB"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View Leaderboard button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F3F60B"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new window should open which displays that the “Military Stats”,</w:t>
            </w:r>
            <w:r w:rsidR="005E668B">
              <w:rPr>
                <w:rFonts w:eastAsia="Times New Roman"/>
                <w:color w:val="000000"/>
                <w:sz w:val="22"/>
                <w:szCs w:val="22"/>
              </w:rPr>
              <w:t xml:space="preserve"> </w:t>
            </w:r>
            <w:r w:rsidRPr="00FE4A0B">
              <w:rPr>
                <w:rFonts w:eastAsia="Times New Roman"/>
                <w:color w:val="000000"/>
                <w:sz w:val="22"/>
                <w:szCs w:val="22"/>
              </w:rPr>
              <w:t>”Economy Stats”,</w:t>
            </w:r>
            <w:r w:rsidR="005E668B">
              <w:rPr>
                <w:rFonts w:eastAsia="Times New Roman"/>
                <w:color w:val="000000"/>
                <w:sz w:val="22"/>
                <w:szCs w:val="22"/>
              </w:rPr>
              <w:t xml:space="preserve"> </w:t>
            </w:r>
            <w:r w:rsidRPr="00FE4A0B">
              <w:rPr>
                <w:rFonts w:eastAsia="Times New Roman"/>
                <w:color w:val="000000"/>
                <w:sz w:val="22"/>
                <w:szCs w:val="22"/>
              </w:rPr>
              <w:t>”Society Stats”,</w:t>
            </w:r>
            <w:r w:rsidR="005E668B">
              <w:rPr>
                <w:rFonts w:eastAsia="Times New Roman"/>
                <w:color w:val="000000"/>
                <w:sz w:val="22"/>
                <w:szCs w:val="22"/>
              </w:rPr>
              <w:t xml:space="preserve"> </w:t>
            </w:r>
            <w:r w:rsidRPr="00FE4A0B">
              <w:rPr>
                <w:rFonts w:eastAsia="Times New Roman"/>
                <w:color w:val="000000"/>
                <w:sz w:val="22"/>
                <w:szCs w:val="22"/>
              </w:rPr>
              <w:t>”Technology Stats” and “Total Score” of the adversary displays zero and their resources get added to the winner’s account.</w:t>
            </w:r>
          </w:p>
        </w:tc>
      </w:tr>
      <w:tr w:rsidR="00FE4A0B" w:rsidRPr="00FE4A0B" w14:paraId="5776F0EC" w14:textId="77777777" w:rsidTr="00E11AB7">
        <w:trPr>
          <w:trHeight w:val="180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8F0B40"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TC_26</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AF70FC"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Pause_Game</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8E7279"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pause an already started game</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CA80C6"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have started the game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BAE639"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1EFEAF"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Press “P” button on the keyboard</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1D6194"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game should pause and a pop up should open with the message “What would you like to do?” and two buttons</w:t>
            </w:r>
          </w:p>
          <w:p w14:paraId="7B355B14"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a)Resume the Game</w:t>
            </w:r>
          </w:p>
          <w:p w14:paraId="48F4192F"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b)Close the game</w:t>
            </w:r>
          </w:p>
        </w:tc>
      </w:tr>
      <w:tr w:rsidR="00FE4A0B" w:rsidRPr="00FE4A0B" w14:paraId="5E58938A" w14:textId="77777777" w:rsidTr="00E11AB7">
        <w:trPr>
          <w:trHeight w:val="16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056734"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lastRenderedPageBreak/>
              <w:t>TC_27</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54E4B9"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Auto_Save_SinglePlayer</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D754D6"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see an auto saved game after they have closed the game</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DE8874"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have started the game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25CDDE"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577DB5"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Press “P” button on the keyboard</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7E9491"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game should pause and a pop up should open with the message “What would you like to do?” and two buttons</w:t>
            </w:r>
          </w:p>
          <w:p w14:paraId="7C167CC7"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a)Resume  Game</w:t>
            </w:r>
          </w:p>
          <w:p w14:paraId="05BDD31C"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b)Close  game</w:t>
            </w:r>
          </w:p>
        </w:tc>
      </w:tr>
      <w:tr w:rsidR="00FE4A0B" w:rsidRPr="00FE4A0B" w14:paraId="3B7FEC9C" w14:textId="77777777" w:rsidTr="00E11AB7">
        <w:trPr>
          <w:trHeight w:val="34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210215"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599727"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087D7F"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C3522C"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341E15"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72B2AA"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“Close  game” option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3D15F3"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navigates to Home screen</w:t>
            </w:r>
          </w:p>
        </w:tc>
      </w:tr>
      <w:tr w:rsidR="00FE4A0B" w:rsidRPr="00FE4A0B" w14:paraId="45716611" w14:textId="77777777" w:rsidTr="00E11AB7">
        <w:trPr>
          <w:trHeight w:val="108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A4F4A3"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49F47F"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357976"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818F17"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5B3C7E"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3</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2CB77D"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Single Player option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883138"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pop up will open with the following options:</w:t>
            </w:r>
          </w:p>
          <w:p w14:paraId="13D50005"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a)Standard Game</w:t>
            </w:r>
          </w:p>
          <w:p w14:paraId="6D6E8F03"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b)Saved and Recorded Games</w:t>
            </w:r>
          </w:p>
        </w:tc>
      </w:tr>
      <w:tr w:rsidR="00FE4A0B" w:rsidRPr="00FE4A0B" w14:paraId="24A7B033" w14:textId="77777777" w:rsidTr="00E11AB7">
        <w:trPr>
          <w:trHeight w:val="88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657D4F"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84FF17"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3AE276"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0E78D2"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3DF3B9"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4</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BBB51C"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“Saved and Recorded Games”</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1FAFCA"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new window should open which displays the presently closed game</w:t>
            </w:r>
          </w:p>
        </w:tc>
      </w:tr>
      <w:tr w:rsidR="00FE4A0B" w:rsidRPr="00FE4A0B" w14:paraId="44EC7579" w14:textId="77777777" w:rsidTr="00E11AB7">
        <w:trPr>
          <w:trHeight w:val="52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1F69DF"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TC_28</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2D6594" w14:textId="77777777"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Browse_Map</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9EC93D"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browse through the map</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9B0746"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have started the game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72C14C"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6E7BA5"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Hover mouse over the map</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8A264E"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hand mouse icon should display</w:t>
            </w:r>
          </w:p>
        </w:tc>
      </w:tr>
      <w:tr w:rsidR="00FE4A0B" w:rsidRPr="00FE4A0B" w14:paraId="562C81F4" w14:textId="77777777" w:rsidTr="00E11AB7">
        <w:trPr>
          <w:trHeight w:val="54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63759A" w14:textId="77777777"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A37C33" w14:textId="77777777"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E06F8C" w14:textId="77777777"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23F81E" w14:textId="77777777"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F281D3"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6B4DDA"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Drag the hand icon across the map</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9661A3" w14:textId="77777777"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Different areas on the map will be visible</w:t>
            </w:r>
          </w:p>
        </w:tc>
      </w:tr>
    </w:tbl>
    <w:p w14:paraId="04826262" w14:textId="77777777" w:rsidR="00075014" w:rsidRDefault="00075014" w:rsidP="00075014">
      <w:pPr>
        <w:pStyle w:val="Level2Text"/>
      </w:pPr>
    </w:p>
    <w:p w14:paraId="1904FCEE" w14:textId="77777777" w:rsidR="00792888" w:rsidRDefault="00792888" w:rsidP="00075014">
      <w:pPr>
        <w:pStyle w:val="Level2Text"/>
      </w:pPr>
    </w:p>
    <w:p w14:paraId="6F67FA32" w14:textId="77777777" w:rsidR="00792888" w:rsidRDefault="00792888" w:rsidP="00075014">
      <w:pPr>
        <w:pStyle w:val="Level2Text"/>
      </w:pPr>
    </w:p>
    <w:p w14:paraId="02F631CD" w14:textId="77777777" w:rsidR="00792888" w:rsidRDefault="00792888" w:rsidP="00075014">
      <w:pPr>
        <w:pStyle w:val="Level2Text"/>
      </w:pPr>
    </w:p>
    <w:p w14:paraId="39E12CA9" w14:textId="77777777" w:rsidR="00792888" w:rsidRDefault="00792888" w:rsidP="00075014">
      <w:pPr>
        <w:pStyle w:val="Level2Text"/>
      </w:pPr>
    </w:p>
    <w:p w14:paraId="0E7B292A" w14:textId="77777777" w:rsidR="00792888" w:rsidRDefault="00792888" w:rsidP="00075014">
      <w:pPr>
        <w:pStyle w:val="Level2Text"/>
      </w:pPr>
    </w:p>
    <w:p w14:paraId="25E6EB9A" w14:textId="77777777" w:rsidR="00792888" w:rsidRDefault="00792888" w:rsidP="00075014">
      <w:pPr>
        <w:pStyle w:val="Level2Text"/>
      </w:pPr>
    </w:p>
    <w:p w14:paraId="26E94764" w14:textId="77777777" w:rsidR="00792888" w:rsidRDefault="00792888" w:rsidP="00075014">
      <w:pPr>
        <w:pStyle w:val="Level2Text"/>
      </w:pPr>
    </w:p>
    <w:p w14:paraId="5E649600" w14:textId="77777777" w:rsidR="00792888" w:rsidRPr="00075014" w:rsidRDefault="00792888" w:rsidP="007267A5">
      <w:pPr>
        <w:pStyle w:val="Level2Text"/>
        <w:ind w:left="0"/>
      </w:pPr>
    </w:p>
    <w:p w14:paraId="53DB7390" w14:textId="77777777" w:rsidR="006233B0" w:rsidRDefault="006233B0" w:rsidP="006233B0">
      <w:pPr>
        <w:pStyle w:val="Heading2"/>
        <w:rPr>
          <w:rFonts w:ascii="Arial" w:hAnsi="Arial" w:cs="Arial"/>
        </w:rPr>
      </w:pPr>
      <w:bookmarkStart w:id="224" w:name="_Toc386904604"/>
      <w:bookmarkStart w:id="225" w:name="_Toc437056883"/>
      <w:r w:rsidRPr="00A607C1">
        <w:rPr>
          <w:rFonts w:ascii="Arial" w:hAnsi="Arial" w:cs="Arial"/>
        </w:rPr>
        <w:lastRenderedPageBreak/>
        <w:t>Testing schedule</w:t>
      </w:r>
      <w:bookmarkEnd w:id="224"/>
      <w:bookmarkEnd w:id="225"/>
    </w:p>
    <w:p w14:paraId="24ED34EE" w14:textId="77777777" w:rsidR="007C32DD" w:rsidRPr="007C32DD" w:rsidRDefault="007C32DD" w:rsidP="007C32DD">
      <w:pPr>
        <w:pStyle w:val="Level2Text"/>
      </w:pPr>
    </w:p>
    <w:tbl>
      <w:tblPr>
        <w:tblStyle w:val="TableGrid"/>
        <w:tblW w:w="10620" w:type="dxa"/>
        <w:tblInd w:w="-432" w:type="dxa"/>
        <w:tblLook w:val="04A0" w:firstRow="1" w:lastRow="0" w:firstColumn="1" w:lastColumn="0" w:noHBand="0" w:noVBand="1"/>
      </w:tblPr>
      <w:tblGrid>
        <w:gridCol w:w="2340"/>
        <w:gridCol w:w="1800"/>
        <w:gridCol w:w="1620"/>
        <w:gridCol w:w="1416"/>
        <w:gridCol w:w="1644"/>
        <w:gridCol w:w="1800"/>
      </w:tblGrid>
      <w:tr w:rsidR="00AD1856" w14:paraId="061DA2EB" w14:textId="77777777" w:rsidTr="00BC3881">
        <w:tc>
          <w:tcPr>
            <w:tcW w:w="2340" w:type="dxa"/>
          </w:tcPr>
          <w:p w14:paraId="3B144B3A" w14:textId="77777777" w:rsidR="007C32DD" w:rsidRPr="001760B0" w:rsidRDefault="007C32DD" w:rsidP="00A607C1">
            <w:pPr>
              <w:pStyle w:val="Level2Text"/>
              <w:ind w:left="0"/>
              <w:rPr>
                <w:b/>
              </w:rPr>
            </w:pPr>
            <w:r w:rsidRPr="001760B0">
              <w:rPr>
                <w:b/>
              </w:rPr>
              <w:t>Test Level</w:t>
            </w:r>
          </w:p>
        </w:tc>
        <w:tc>
          <w:tcPr>
            <w:tcW w:w="1800" w:type="dxa"/>
          </w:tcPr>
          <w:p w14:paraId="1496D5D3" w14:textId="77777777" w:rsidR="007C32DD" w:rsidRPr="001760B0" w:rsidRDefault="007C32DD" w:rsidP="00A607C1">
            <w:pPr>
              <w:pStyle w:val="Level2Text"/>
              <w:ind w:left="0"/>
              <w:rPr>
                <w:b/>
              </w:rPr>
            </w:pPr>
            <w:r w:rsidRPr="001760B0">
              <w:rPr>
                <w:b/>
              </w:rPr>
              <w:t>Start Time</w:t>
            </w:r>
          </w:p>
        </w:tc>
        <w:tc>
          <w:tcPr>
            <w:tcW w:w="1620" w:type="dxa"/>
          </w:tcPr>
          <w:p w14:paraId="7995CCC0" w14:textId="77777777" w:rsidR="007C32DD" w:rsidRPr="001760B0" w:rsidRDefault="007C32DD" w:rsidP="00A607C1">
            <w:pPr>
              <w:pStyle w:val="Level2Text"/>
              <w:ind w:left="0"/>
              <w:rPr>
                <w:b/>
              </w:rPr>
            </w:pPr>
            <w:r w:rsidRPr="001760B0">
              <w:rPr>
                <w:b/>
              </w:rPr>
              <w:t>Duration</w:t>
            </w:r>
          </w:p>
        </w:tc>
        <w:tc>
          <w:tcPr>
            <w:tcW w:w="1416" w:type="dxa"/>
          </w:tcPr>
          <w:p w14:paraId="02DCDE6F" w14:textId="77777777" w:rsidR="007C32DD" w:rsidRPr="001760B0" w:rsidRDefault="00973D9E" w:rsidP="00A607C1">
            <w:pPr>
              <w:pStyle w:val="Level2Text"/>
              <w:ind w:left="0"/>
              <w:rPr>
                <w:b/>
              </w:rPr>
            </w:pPr>
            <w:r w:rsidRPr="001760B0">
              <w:rPr>
                <w:b/>
              </w:rPr>
              <w:t>External Party</w:t>
            </w:r>
          </w:p>
        </w:tc>
        <w:tc>
          <w:tcPr>
            <w:tcW w:w="1644" w:type="dxa"/>
          </w:tcPr>
          <w:p w14:paraId="6E4E0563" w14:textId="77777777" w:rsidR="007C32DD" w:rsidRPr="001760B0" w:rsidRDefault="00973D9E" w:rsidP="00A607C1">
            <w:pPr>
              <w:pStyle w:val="Level2Text"/>
              <w:ind w:left="0"/>
              <w:rPr>
                <w:b/>
              </w:rPr>
            </w:pPr>
            <w:r w:rsidRPr="001760B0">
              <w:rPr>
                <w:b/>
              </w:rPr>
              <w:t>Project Team</w:t>
            </w:r>
          </w:p>
        </w:tc>
        <w:tc>
          <w:tcPr>
            <w:tcW w:w="1800" w:type="dxa"/>
          </w:tcPr>
          <w:p w14:paraId="4231A898" w14:textId="77777777" w:rsidR="007C32DD" w:rsidRPr="001760B0" w:rsidRDefault="00973D9E" w:rsidP="00A607C1">
            <w:pPr>
              <w:pStyle w:val="Level2Text"/>
              <w:ind w:left="0"/>
              <w:rPr>
                <w:b/>
              </w:rPr>
            </w:pPr>
            <w:r w:rsidRPr="001760B0">
              <w:rPr>
                <w:b/>
              </w:rPr>
              <w:t>Business</w:t>
            </w:r>
          </w:p>
        </w:tc>
      </w:tr>
      <w:tr w:rsidR="00AD1856" w14:paraId="650548F1" w14:textId="77777777" w:rsidTr="00BC3881">
        <w:tc>
          <w:tcPr>
            <w:tcW w:w="2340" w:type="dxa"/>
          </w:tcPr>
          <w:p w14:paraId="39FFC0BA" w14:textId="77777777" w:rsidR="007C32DD" w:rsidRDefault="00BC3881" w:rsidP="00A607C1">
            <w:pPr>
              <w:pStyle w:val="Level2Text"/>
              <w:ind w:left="0"/>
            </w:pPr>
            <w:r w:rsidRPr="00BC3881">
              <w:t>Unit Testing</w:t>
            </w:r>
          </w:p>
        </w:tc>
        <w:tc>
          <w:tcPr>
            <w:tcW w:w="1800" w:type="dxa"/>
          </w:tcPr>
          <w:p w14:paraId="2391719E" w14:textId="77777777" w:rsidR="007C32DD" w:rsidRDefault="003068B6" w:rsidP="00C30CE5">
            <w:pPr>
              <w:pStyle w:val="Level2Text"/>
              <w:ind w:left="0"/>
              <w:jc w:val="left"/>
            </w:pPr>
            <w:r>
              <w:t>3 weeks before each release.</w:t>
            </w:r>
          </w:p>
        </w:tc>
        <w:tc>
          <w:tcPr>
            <w:tcW w:w="1620" w:type="dxa"/>
          </w:tcPr>
          <w:p w14:paraId="1DC09045" w14:textId="77777777" w:rsidR="007C32DD" w:rsidRDefault="00E24048" w:rsidP="00E24048">
            <w:pPr>
              <w:pStyle w:val="Level2Text"/>
              <w:ind w:left="0"/>
              <w:jc w:val="left"/>
            </w:pPr>
            <w:r>
              <w:t>1 week.</w:t>
            </w:r>
          </w:p>
        </w:tc>
        <w:tc>
          <w:tcPr>
            <w:tcW w:w="1416" w:type="dxa"/>
          </w:tcPr>
          <w:p w14:paraId="7F6B60AF" w14:textId="77777777" w:rsidR="007C32DD" w:rsidRDefault="007C32DD" w:rsidP="00A607C1">
            <w:pPr>
              <w:pStyle w:val="Level2Text"/>
              <w:ind w:left="0"/>
            </w:pPr>
          </w:p>
        </w:tc>
        <w:tc>
          <w:tcPr>
            <w:tcW w:w="1644" w:type="dxa"/>
          </w:tcPr>
          <w:p w14:paraId="55690D90" w14:textId="77777777" w:rsidR="007C32DD" w:rsidRDefault="006476BE" w:rsidP="00494E08">
            <w:pPr>
              <w:pStyle w:val="Level2Text"/>
              <w:ind w:left="0"/>
              <w:jc w:val="left"/>
            </w:pPr>
            <w:r>
              <w:t>Primary</w:t>
            </w:r>
          </w:p>
        </w:tc>
        <w:tc>
          <w:tcPr>
            <w:tcW w:w="1800" w:type="dxa"/>
          </w:tcPr>
          <w:p w14:paraId="3A3A2E0C" w14:textId="77777777" w:rsidR="007C32DD" w:rsidRDefault="007C32DD" w:rsidP="00A607C1">
            <w:pPr>
              <w:pStyle w:val="Level2Text"/>
              <w:ind w:left="0"/>
            </w:pPr>
          </w:p>
        </w:tc>
      </w:tr>
      <w:tr w:rsidR="00AD1856" w14:paraId="3497F85B" w14:textId="77777777" w:rsidTr="00BC3881">
        <w:tc>
          <w:tcPr>
            <w:tcW w:w="2340" w:type="dxa"/>
          </w:tcPr>
          <w:p w14:paraId="16CC2370" w14:textId="77777777" w:rsidR="007C32DD" w:rsidRDefault="005931E1" w:rsidP="005931E1">
            <w:pPr>
              <w:pStyle w:val="Level2Text"/>
              <w:ind w:left="0"/>
            </w:pPr>
            <w:r>
              <w:t>Integration</w:t>
            </w:r>
            <w:r w:rsidR="00735FEB">
              <w:t xml:space="preserve"> </w:t>
            </w:r>
            <w:r w:rsidR="00BC3881">
              <w:t>Testing</w:t>
            </w:r>
          </w:p>
        </w:tc>
        <w:tc>
          <w:tcPr>
            <w:tcW w:w="1800" w:type="dxa"/>
          </w:tcPr>
          <w:p w14:paraId="30784A05" w14:textId="77777777" w:rsidR="007C32DD" w:rsidRDefault="00C30CE5" w:rsidP="00C30CE5">
            <w:pPr>
              <w:pStyle w:val="Level2Text"/>
              <w:ind w:left="0"/>
              <w:jc w:val="left"/>
            </w:pPr>
            <w:r>
              <w:t>2 weeks before each release.</w:t>
            </w:r>
          </w:p>
        </w:tc>
        <w:tc>
          <w:tcPr>
            <w:tcW w:w="1620" w:type="dxa"/>
          </w:tcPr>
          <w:p w14:paraId="11BC5C7D" w14:textId="77777777" w:rsidR="007C32DD" w:rsidRDefault="00E24048" w:rsidP="00E24048">
            <w:pPr>
              <w:pStyle w:val="Level2Text"/>
              <w:ind w:left="0"/>
              <w:jc w:val="left"/>
            </w:pPr>
            <w:r>
              <w:t>1 week.</w:t>
            </w:r>
          </w:p>
        </w:tc>
        <w:tc>
          <w:tcPr>
            <w:tcW w:w="1416" w:type="dxa"/>
          </w:tcPr>
          <w:p w14:paraId="0234E382" w14:textId="77777777" w:rsidR="007C32DD" w:rsidRDefault="007C32DD" w:rsidP="00A607C1">
            <w:pPr>
              <w:pStyle w:val="Level2Text"/>
              <w:ind w:left="0"/>
            </w:pPr>
          </w:p>
        </w:tc>
        <w:tc>
          <w:tcPr>
            <w:tcW w:w="1644" w:type="dxa"/>
          </w:tcPr>
          <w:p w14:paraId="42089944" w14:textId="77777777" w:rsidR="007C32DD" w:rsidRDefault="006476BE" w:rsidP="00494E08">
            <w:pPr>
              <w:pStyle w:val="Level2Text"/>
              <w:ind w:left="0"/>
              <w:jc w:val="left"/>
            </w:pPr>
            <w:r>
              <w:t>Primary</w:t>
            </w:r>
          </w:p>
        </w:tc>
        <w:tc>
          <w:tcPr>
            <w:tcW w:w="1800" w:type="dxa"/>
          </w:tcPr>
          <w:p w14:paraId="5EEC9188" w14:textId="77777777" w:rsidR="007C32DD" w:rsidRDefault="007C32DD" w:rsidP="00A607C1">
            <w:pPr>
              <w:pStyle w:val="Level2Text"/>
              <w:ind w:left="0"/>
            </w:pPr>
          </w:p>
        </w:tc>
      </w:tr>
      <w:tr w:rsidR="00AD1856" w14:paraId="4BBBE60A" w14:textId="77777777" w:rsidTr="00BC3881">
        <w:tc>
          <w:tcPr>
            <w:tcW w:w="2340" w:type="dxa"/>
          </w:tcPr>
          <w:p w14:paraId="451F8EC1" w14:textId="77777777" w:rsidR="007C32DD" w:rsidRDefault="00965C45" w:rsidP="00965C45">
            <w:pPr>
              <w:pStyle w:val="Level2Text"/>
              <w:ind w:left="0"/>
              <w:jc w:val="left"/>
            </w:pPr>
            <w:r>
              <w:t xml:space="preserve">User Acceptance </w:t>
            </w:r>
            <w:r w:rsidR="007F447E">
              <w:t>Testing</w:t>
            </w:r>
          </w:p>
        </w:tc>
        <w:tc>
          <w:tcPr>
            <w:tcW w:w="1800" w:type="dxa"/>
          </w:tcPr>
          <w:p w14:paraId="66B457D4" w14:textId="77777777" w:rsidR="007C32DD" w:rsidRDefault="00C30CE5" w:rsidP="00C30CE5">
            <w:pPr>
              <w:pStyle w:val="Level2Text"/>
              <w:ind w:left="0"/>
              <w:jc w:val="left"/>
            </w:pPr>
            <w:r>
              <w:t>1 week before each release.</w:t>
            </w:r>
          </w:p>
        </w:tc>
        <w:tc>
          <w:tcPr>
            <w:tcW w:w="1620" w:type="dxa"/>
          </w:tcPr>
          <w:p w14:paraId="2F9A586D" w14:textId="77777777" w:rsidR="007C32DD" w:rsidRDefault="00E24048" w:rsidP="00E24048">
            <w:pPr>
              <w:pStyle w:val="Level2Text"/>
              <w:ind w:left="0"/>
              <w:jc w:val="left"/>
            </w:pPr>
            <w:r>
              <w:t>1 week.</w:t>
            </w:r>
          </w:p>
        </w:tc>
        <w:tc>
          <w:tcPr>
            <w:tcW w:w="1416" w:type="dxa"/>
          </w:tcPr>
          <w:p w14:paraId="4F3F2377" w14:textId="77777777" w:rsidR="007C32DD" w:rsidRDefault="007C32DD" w:rsidP="00A607C1">
            <w:pPr>
              <w:pStyle w:val="Level2Text"/>
              <w:ind w:left="0"/>
            </w:pPr>
          </w:p>
        </w:tc>
        <w:tc>
          <w:tcPr>
            <w:tcW w:w="1644" w:type="dxa"/>
          </w:tcPr>
          <w:p w14:paraId="44406C37" w14:textId="77777777" w:rsidR="007C32DD" w:rsidRDefault="006476BE" w:rsidP="00494E08">
            <w:pPr>
              <w:pStyle w:val="Level2Text"/>
              <w:ind w:left="0"/>
              <w:jc w:val="left"/>
            </w:pPr>
            <w:r>
              <w:t>Secondary</w:t>
            </w:r>
          </w:p>
        </w:tc>
        <w:tc>
          <w:tcPr>
            <w:tcW w:w="1800" w:type="dxa"/>
          </w:tcPr>
          <w:p w14:paraId="7684479A" w14:textId="77777777" w:rsidR="007C32DD" w:rsidRDefault="00F82372" w:rsidP="00494E08">
            <w:pPr>
              <w:pStyle w:val="Level2Text"/>
              <w:ind w:left="0"/>
              <w:jc w:val="left"/>
            </w:pPr>
            <w:r>
              <w:t>Primary</w:t>
            </w:r>
          </w:p>
        </w:tc>
      </w:tr>
      <w:tr w:rsidR="00AD1856" w14:paraId="1C770899" w14:textId="77777777" w:rsidTr="00BC3881">
        <w:tc>
          <w:tcPr>
            <w:tcW w:w="2340" w:type="dxa"/>
          </w:tcPr>
          <w:p w14:paraId="0274FAA8" w14:textId="77777777" w:rsidR="007C32DD" w:rsidRDefault="00841D6F" w:rsidP="00841D6F">
            <w:pPr>
              <w:pStyle w:val="Level2Text"/>
              <w:ind w:left="0"/>
              <w:jc w:val="left"/>
            </w:pPr>
            <w:r>
              <w:t>Security Testing</w:t>
            </w:r>
          </w:p>
        </w:tc>
        <w:tc>
          <w:tcPr>
            <w:tcW w:w="1800" w:type="dxa"/>
          </w:tcPr>
          <w:p w14:paraId="5CC0BD85" w14:textId="77777777" w:rsidR="007C32DD" w:rsidRDefault="00AD1856" w:rsidP="00C6427A">
            <w:pPr>
              <w:pStyle w:val="Level2Text"/>
              <w:ind w:left="0"/>
              <w:jc w:val="left"/>
            </w:pPr>
            <w:r>
              <w:t xml:space="preserve">1 week before Global </w:t>
            </w:r>
            <w:r w:rsidR="001C5906">
              <w:t>Availability (</w:t>
            </w:r>
            <w:r>
              <w:t>GA).</w:t>
            </w:r>
          </w:p>
        </w:tc>
        <w:tc>
          <w:tcPr>
            <w:tcW w:w="1620" w:type="dxa"/>
          </w:tcPr>
          <w:p w14:paraId="693383E3" w14:textId="77777777" w:rsidR="007C32DD" w:rsidRDefault="00E24048" w:rsidP="00E24048">
            <w:pPr>
              <w:pStyle w:val="Level2Text"/>
              <w:ind w:left="0"/>
              <w:jc w:val="left"/>
            </w:pPr>
            <w:r>
              <w:t>1 week.</w:t>
            </w:r>
          </w:p>
        </w:tc>
        <w:tc>
          <w:tcPr>
            <w:tcW w:w="1416" w:type="dxa"/>
          </w:tcPr>
          <w:p w14:paraId="785793DF" w14:textId="77777777" w:rsidR="007C32DD" w:rsidRDefault="00587CDC" w:rsidP="00494E08">
            <w:pPr>
              <w:pStyle w:val="Level2Text"/>
              <w:ind w:left="0"/>
              <w:jc w:val="left"/>
            </w:pPr>
            <w:r>
              <w:t>Primary</w:t>
            </w:r>
          </w:p>
        </w:tc>
        <w:tc>
          <w:tcPr>
            <w:tcW w:w="1644" w:type="dxa"/>
          </w:tcPr>
          <w:p w14:paraId="52D0CE3E" w14:textId="77777777" w:rsidR="007C32DD" w:rsidRDefault="006476BE" w:rsidP="00494E08">
            <w:pPr>
              <w:pStyle w:val="Level2Text"/>
              <w:ind w:left="0"/>
              <w:jc w:val="left"/>
            </w:pPr>
            <w:r>
              <w:t>Secondary</w:t>
            </w:r>
          </w:p>
        </w:tc>
        <w:tc>
          <w:tcPr>
            <w:tcW w:w="1800" w:type="dxa"/>
          </w:tcPr>
          <w:p w14:paraId="2F8500A8" w14:textId="77777777" w:rsidR="007C32DD" w:rsidRDefault="007C32DD" w:rsidP="00A607C1">
            <w:pPr>
              <w:pStyle w:val="Level2Text"/>
              <w:ind w:left="0"/>
            </w:pPr>
          </w:p>
        </w:tc>
      </w:tr>
      <w:tr w:rsidR="00AD1856" w14:paraId="53076835" w14:textId="77777777" w:rsidTr="00BC3881">
        <w:tc>
          <w:tcPr>
            <w:tcW w:w="2340" w:type="dxa"/>
          </w:tcPr>
          <w:p w14:paraId="1D9187B6" w14:textId="77777777" w:rsidR="007C32DD" w:rsidRDefault="00841D6F" w:rsidP="000108D5">
            <w:pPr>
              <w:pStyle w:val="Level2Text"/>
              <w:ind w:left="0"/>
              <w:jc w:val="left"/>
            </w:pPr>
            <w:r>
              <w:t>Product Verification Testing</w:t>
            </w:r>
          </w:p>
        </w:tc>
        <w:tc>
          <w:tcPr>
            <w:tcW w:w="1800" w:type="dxa"/>
          </w:tcPr>
          <w:p w14:paraId="73101872" w14:textId="77777777" w:rsidR="007C32DD" w:rsidRDefault="000108D5" w:rsidP="003A39B1">
            <w:pPr>
              <w:pStyle w:val="Level2Text"/>
              <w:ind w:left="0"/>
              <w:jc w:val="left"/>
            </w:pPr>
            <w:r>
              <w:t>1 week before each product release.</w:t>
            </w:r>
          </w:p>
        </w:tc>
        <w:tc>
          <w:tcPr>
            <w:tcW w:w="1620" w:type="dxa"/>
          </w:tcPr>
          <w:p w14:paraId="4B86CA9E" w14:textId="77777777" w:rsidR="007C32DD" w:rsidRDefault="00E24048" w:rsidP="00E24048">
            <w:pPr>
              <w:pStyle w:val="Level2Text"/>
              <w:ind w:left="0"/>
              <w:jc w:val="left"/>
            </w:pPr>
            <w:r>
              <w:t>1 week.</w:t>
            </w:r>
          </w:p>
        </w:tc>
        <w:tc>
          <w:tcPr>
            <w:tcW w:w="1416" w:type="dxa"/>
          </w:tcPr>
          <w:p w14:paraId="0D17FD52" w14:textId="77777777" w:rsidR="007C32DD" w:rsidRDefault="007C32DD" w:rsidP="00A607C1">
            <w:pPr>
              <w:pStyle w:val="Level2Text"/>
              <w:ind w:left="0"/>
            </w:pPr>
          </w:p>
        </w:tc>
        <w:tc>
          <w:tcPr>
            <w:tcW w:w="1644" w:type="dxa"/>
          </w:tcPr>
          <w:p w14:paraId="6C5DF82C" w14:textId="77777777" w:rsidR="007C32DD" w:rsidRDefault="006476BE" w:rsidP="00494E08">
            <w:pPr>
              <w:pStyle w:val="Level2Text"/>
              <w:ind w:left="0"/>
              <w:jc w:val="left"/>
            </w:pPr>
            <w:r>
              <w:t>Secondary</w:t>
            </w:r>
          </w:p>
        </w:tc>
        <w:tc>
          <w:tcPr>
            <w:tcW w:w="1800" w:type="dxa"/>
          </w:tcPr>
          <w:p w14:paraId="6C069177" w14:textId="77777777" w:rsidR="007C32DD" w:rsidRDefault="00F82372" w:rsidP="00494E08">
            <w:pPr>
              <w:pStyle w:val="Level2Text"/>
              <w:ind w:left="0"/>
              <w:jc w:val="left"/>
            </w:pPr>
            <w:r>
              <w:t>Primary</w:t>
            </w:r>
          </w:p>
        </w:tc>
      </w:tr>
    </w:tbl>
    <w:p w14:paraId="5E359B55" w14:textId="77777777" w:rsidR="00673E83" w:rsidRDefault="00792888" w:rsidP="00A56575">
      <w:r w:rsidRPr="00A56575">
        <w:rPr>
          <w:b/>
          <w:i/>
        </w:rPr>
        <w:t>Note</w:t>
      </w:r>
      <w:r>
        <w:t>: Where primary and secondary in the above table sugge</w:t>
      </w:r>
      <w:r w:rsidR="00A56575">
        <w:t xml:space="preserve">st who has Primary or Secondary </w:t>
      </w:r>
      <w:r>
        <w:t>responsibilities for the particular test level.</w:t>
      </w:r>
    </w:p>
    <w:p w14:paraId="4995032A" w14:textId="77777777" w:rsidR="005D35E7" w:rsidRPr="005D35E7" w:rsidRDefault="005D35E7" w:rsidP="005D35E7">
      <w:pPr>
        <w:pStyle w:val="Level2Text"/>
      </w:pPr>
    </w:p>
    <w:p w14:paraId="74A742B0" w14:textId="77777777" w:rsidR="00E82FBB" w:rsidRPr="00E82FBB" w:rsidRDefault="00E82FBB" w:rsidP="00E82FBB">
      <w:pPr>
        <w:pStyle w:val="Level2Text"/>
      </w:pPr>
    </w:p>
    <w:p w14:paraId="4FB6515F" w14:textId="77777777" w:rsidR="002822C5" w:rsidRDefault="002822C5" w:rsidP="00B549AB">
      <w:pPr>
        <w:ind w:left="720"/>
      </w:pPr>
    </w:p>
    <w:p w14:paraId="205C9809" w14:textId="77777777" w:rsidR="003726B8" w:rsidRPr="003726B8" w:rsidRDefault="003726B8" w:rsidP="003726B8">
      <w:pPr>
        <w:pStyle w:val="Level2Text"/>
      </w:pPr>
    </w:p>
    <w:p w14:paraId="1B4141AD" w14:textId="77777777" w:rsidR="006A4D3C" w:rsidRDefault="006A4D3C" w:rsidP="00F40377">
      <w:pPr>
        <w:ind w:left="720"/>
      </w:pPr>
    </w:p>
    <w:p w14:paraId="31814A5D" w14:textId="77777777" w:rsidR="00B766CE" w:rsidRPr="005B4356" w:rsidRDefault="00B766CE" w:rsidP="00B766CE">
      <w:pPr>
        <w:pStyle w:val="Heading1"/>
        <w:numPr>
          <w:ilvl w:val="0"/>
          <w:numId w:val="0"/>
        </w:numPr>
        <w:rPr>
          <w:rFonts w:ascii="Arial" w:hAnsi="Arial" w:cs="Arial"/>
        </w:rPr>
      </w:pPr>
      <w:bookmarkStart w:id="226" w:name="_Toc437056884"/>
      <w:r>
        <w:rPr>
          <w:rFonts w:ascii="Arial" w:hAnsi="Arial" w:cs="Arial"/>
        </w:rPr>
        <w:lastRenderedPageBreak/>
        <w:t xml:space="preserve">V </w:t>
      </w:r>
      <w:r w:rsidR="001C0671">
        <w:rPr>
          <w:rFonts w:ascii="Arial" w:hAnsi="Arial" w:cs="Arial"/>
        </w:rPr>
        <w:t>Project Issues</w:t>
      </w:r>
      <w:bookmarkEnd w:id="226"/>
    </w:p>
    <w:p w14:paraId="480E9452" w14:textId="77777777" w:rsidR="00B766CE" w:rsidRDefault="00F22BE3" w:rsidP="00B766CE">
      <w:pPr>
        <w:pStyle w:val="Heading2"/>
        <w:numPr>
          <w:ilvl w:val="1"/>
          <w:numId w:val="51"/>
        </w:numPr>
        <w:rPr>
          <w:rFonts w:ascii="Arial" w:hAnsi="Arial" w:cs="Arial"/>
        </w:rPr>
      </w:pPr>
      <w:bookmarkStart w:id="227" w:name="_Toc437056885"/>
      <w:r>
        <w:rPr>
          <w:rFonts w:ascii="Arial" w:hAnsi="Arial" w:cs="Arial"/>
        </w:rPr>
        <w:t>Open Issues</w:t>
      </w:r>
      <w:bookmarkEnd w:id="227"/>
    </w:p>
    <w:p w14:paraId="725CF304" w14:textId="77777777" w:rsidR="00506578" w:rsidRDefault="00506578" w:rsidP="00506578">
      <w:pPr>
        <w:pStyle w:val="Heading2"/>
        <w:numPr>
          <w:ilvl w:val="0"/>
          <w:numId w:val="0"/>
        </w:numPr>
        <w:ind w:left="720"/>
        <w:rPr>
          <w:rFonts w:ascii="Times New Roman" w:hAnsi="Times New Roman" w:cs="Times New Roman"/>
          <w:b w:val="0"/>
          <w:sz w:val="24"/>
          <w:szCs w:val="24"/>
        </w:rPr>
      </w:pPr>
      <w:bookmarkStart w:id="228" w:name="_Toc437056886"/>
      <w:r w:rsidRPr="003A04CF">
        <w:rPr>
          <w:rFonts w:ascii="Times New Roman" w:hAnsi="Times New Roman" w:cs="Times New Roman"/>
          <w:b w:val="0"/>
          <w:sz w:val="24"/>
          <w:szCs w:val="24"/>
        </w:rPr>
        <w:t>Currently, we have decided to launch the game as an executable file. But, we believe that we could make the game available online. This will allow us to reach more people and will provide the users a more realistic gaming experience.</w:t>
      </w:r>
      <w:bookmarkEnd w:id="228"/>
    </w:p>
    <w:p w14:paraId="72E3C980" w14:textId="77777777" w:rsidR="008A74A4" w:rsidRDefault="008A74A4" w:rsidP="008A74A4">
      <w:pPr>
        <w:pStyle w:val="Heading2"/>
        <w:numPr>
          <w:ilvl w:val="1"/>
          <w:numId w:val="51"/>
        </w:numPr>
        <w:rPr>
          <w:rFonts w:ascii="Arial" w:hAnsi="Arial" w:cs="Arial"/>
        </w:rPr>
      </w:pPr>
      <w:bookmarkStart w:id="229" w:name="_Toc437056887"/>
      <w:r>
        <w:rPr>
          <w:rFonts w:ascii="Arial" w:hAnsi="Arial" w:cs="Arial"/>
        </w:rPr>
        <w:t>O</w:t>
      </w:r>
      <w:r w:rsidR="007C525E">
        <w:rPr>
          <w:rFonts w:ascii="Arial" w:hAnsi="Arial" w:cs="Arial"/>
        </w:rPr>
        <w:t>ff-the-Shelf Solutions</w:t>
      </w:r>
      <w:bookmarkEnd w:id="229"/>
    </w:p>
    <w:p w14:paraId="27B626D1" w14:textId="77777777" w:rsidR="00D40EDC" w:rsidRDefault="00D40EDC" w:rsidP="00D40EDC">
      <w:pPr>
        <w:pStyle w:val="Heading3"/>
        <w:rPr>
          <w:rFonts w:ascii="Arial" w:hAnsi="Arial" w:cs="Arial"/>
        </w:rPr>
      </w:pPr>
      <w:bookmarkStart w:id="230" w:name="_Toc386904608"/>
      <w:bookmarkStart w:id="231" w:name="_Toc437056888"/>
      <w:r w:rsidRPr="00851534">
        <w:rPr>
          <w:rFonts w:ascii="Arial" w:hAnsi="Arial" w:cs="Arial"/>
        </w:rPr>
        <w:t>Ready-Made Products</w:t>
      </w:r>
      <w:bookmarkEnd w:id="230"/>
      <w:bookmarkEnd w:id="231"/>
    </w:p>
    <w:p w14:paraId="11FBE862" w14:textId="77777777" w:rsidR="00414556" w:rsidRDefault="00414556" w:rsidP="00414556">
      <w:pPr>
        <w:pStyle w:val="Level3Text"/>
      </w:pPr>
      <w:r w:rsidRPr="005E22C1">
        <w:t>Since ready-made products provide lower costs, minimal problems and unparalleled technical support, it would be wise to consider going that route for some software of hardware products during the development of this game. One of the products that c</w:t>
      </w:r>
      <w:r w:rsidR="00D0403A">
        <w:t xml:space="preserve">an be taken from the market </w:t>
      </w:r>
      <w:r w:rsidR="003A0EB3">
        <w:t>is</w:t>
      </w:r>
      <w:r w:rsidR="00D0403A">
        <w:t xml:space="preserve"> </w:t>
      </w:r>
      <w:r w:rsidRPr="005E22C1">
        <w:t xml:space="preserve">the type of databases that will be used for this game. Two databases are needed, one for the user information and one for the companies’ information. Microsoft SQL Server, MySQL and SQLite are among the few candidates for the databases that can be used off the market. It will be the decision of the development team to decide which product to eventually use.  </w:t>
      </w:r>
    </w:p>
    <w:p w14:paraId="080EC3E2" w14:textId="77777777" w:rsidR="004945B6" w:rsidRDefault="002E61A9" w:rsidP="004945B6">
      <w:pPr>
        <w:pStyle w:val="Heading3"/>
        <w:rPr>
          <w:rFonts w:ascii="Arial" w:hAnsi="Arial" w:cs="Arial"/>
        </w:rPr>
      </w:pPr>
      <w:bookmarkStart w:id="232" w:name="_Toc437056889"/>
      <w:r>
        <w:rPr>
          <w:rFonts w:ascii="Arial" w:hAnsi="Arial" w:cs="Arial"/>
        </w:rPr>
        <w:t>Reusable Components</w:t>
      </w:r>
      <w:bookmarkEnd w:id="232"/>
    </w:p>
    <w:p w14:paraId="397D6522" w14:textId="77777777" w:rsidR="00D9399D" w:rsidRPr="00B566AC" w:rsidRDefault="00D9399D" w:rsidP="00D9399D">
      <w:pPr>
        <w:pStyle w:val="Level3Subheading"/>
        <w:rPr>
          <w:u w:val="none"/>
        </w:rPr>
      </w:pPr>
      <w:r w:rsidRPr="00B566AC">
        <w:rPr>
          <w:u w:val="none"/>
        </w:rPr>
        <w:t>Instead of having to recreate hypothetical data and hypothetical historical facts, we will be using real historical facts and consult with historians. This will be a major help for the development team, as they can place more of their focus on the design of the game, instead of having to worry about creating and modifying data throughout. Getting data from historians or other existing source will also require less maintainability compare to self-produced hypothetical data, which will need to be updated after short period of time. However, since data that is based on real historical facts is from the past, it will not require as much updating.</w:t>
      </w:r>
    </w:p>
    <w:p w14:paraId="1A9D8D64" w14:textId="77777777" w:rsidR="00D9399D" w:rsidRDefault="00D9399D" w:rsidP="00D9399D">
      <w:pPr>
        <w:pStyle w:val="Level3Subheading"/>
        <w:rPr>
          <w:color w:val="000000"/>
          <w:u w:val="none"/>
          <w:shd w:val="clear" w:color="auto" w:fill="FFFFFF"/>
        </w:rPr>
      </w:pPr>
      <w:r w:rsidRPr="00B566AC">
        <w:rPr>
          <w:color w:val="000000"/>
          <w:u w:val="none"/>
          <w:shd w:val="clear" w:color="auto" w:fill="FFFFFF"/>
        </w:rPr>
        <w:t>Simulation models and simulation software should always be regarded as candidates for reuse. There are obstacles to simulation software and model reuse but these be surmounted. There is a range of levels at which simulation software may be reused, a range of costs to be borne and range of benefits that may be achieved. It is crucial to consider the issue of validity when c</w:t>
      </w:r>
      <w:r w:rsidR="007440AA">
        <w:rPr>
          <w:color w:val="000000"/>
          <w:u w:val="none"/>
          <w:shd w:val="clear" w:color="auto" w:fill="FFFFFF"/>
        </w:rPr>
        <w:t xml:space="preserve">onsidering model reuse and </w:t>
      </w:r>
      <w:r w:rsidR="00271B18">
        <w:rPr>
          <w:color w:val="000000"/>
          <w:u w:val="none"/>
          <w:shd w:val="clear" w:color="auto" w:fill="FFFFFF"/>
        </w:rPr>
        <w:t xml:space="preserve">these </w:t>
      </w:r>
      <w:r w:rsidR="00271B18" w:rsidRPr="00B566AC">
        <w:rPr>
          <w:color w:val="000000"/>
          <w:u w:val="none"/>
          <w:shd w:val="clear" w:color="auto" w:fill="FFFFFF"/>
        </w:rPr>
        <w:t>needs</w:t>
      </w:r>
      <w:r w:rsidRPr="00B566AC">
        <w:rPr>
          <w:color w:val="000000"/>
          <w:u w:val="none"/>
          <w:shd w:val="clear" w:color="auto" w:fill="FFFFFF"/>
        </w:rPr>
        <w:t xml:space="preserve"> to be a fundamental part of any reuse strategy. There may be circumstances in which reuse is economic, especially when a small, low-fidelity model will suffice.</w:t>
      </w:r>
    </w:p>
    <w:p w14:paraId="2945E61C" w14:textId="77777777" w:rsidR="00501F4F" w:rsidRDefault="003F7238" w:rsidP="00501F4F">
      <w:pPr>
        <w:pStyle w:val="Heading3"/>
        <w:rPr>
          <w:rFonts w:ascii="Arial" w:hAnsi="Arial" w:cs="Arial"/>
        </w:rPr>
      </w:pPr>
      <w:bookmarkStart w:id="233" w:name="_Toc437056890"/>
      <w:r>
        <w:rPr>
          <w:rFonts w:ascii="Arial" w:hAnsi="Arial" w:cs="Arial"/>
        </w:rPr>
        <w:t xml:space="preserve">Products that can be </w:t>
      </w:r>
      <w:r w:rsidR="00A45BCF">
        <w:rPr>
          <w:rFonts w:ascii="Arial" w:hAnsi="Arial" w:cs="Arial"/>
        </w:rPr>
        <w:t>copied</w:t>
      </w:r>
      <w:bookmarkEnd w:id="233"/>
    </w:p>
    <w:p w14:paraId="79997D29" w14:textId="77777777" w:rsidR="00906C03" w:rsidRDefault="00057448" w:rsidP="00906C03">
      <w:pPr>
        <w:pStyle w:val="Level3Text"/>
      </w:pPr>
      <w:r w:rsidRPr="00106321">
        <w:t xml:space="preserve">As it turns out, there are quite a few other products on the market that are similar to the Rise of Civilizations that we would like to create. One such product is called “Age of Empires” and it can be found on steam.com. It is considered to be the largest strategy game in the United States. The purpose of the game is to provide individuals with a real life experience and feel of leading the Empire in the world. Their game is based on a fiction, where as our game uses real historical data from the past. We could get their specification as a starting </w:t>
      </w:r>
      <w:r w:rsidR="00EB03E3" w:rsidRPr="00106321">
        <w:t>point;</w:t>
      </w:r>
      <w:r w:rsidRPr="00106321">
        <w:t xml:space="preserve"> it would have shorted the </w:t>
      </w:r>
      <w:r w:rsidRPr="00106321">
        <w:lastRenderedPageBreak/>
        <w:t>development time for the rest of the game and also cut a lot of cost and effort as well. It could be tough to do so, however, as they may consider our product as a competitor to theirs. In such case, we will have to start from scratch.</w:t>
      </w:r>
    </w:p>
    <w:p w14:paraId="1063888E" w14:textId="77777777" w:rsidR="001E0A16" w:rsidRPr="004F0618" w:rsidRDefault="001E0A16" w:rsidP="001E0A16">
      <w:pPr>
        <w:pStyle w:val="Heading2"/>
        <w:rPr>
          <w:rFonts w:ascii="Arial" w:hAnsi="Arial" w:cs="Arial"/>
        </w:rPr>
      </w:pPr>
      <w:bookmarkStart w:id="234" w:name="_Toc386904611"/>
      <w:bookmarkStart w:id="235" w:name="_Toc437056891"/>
      <w:r w:rsidRPr="004F0618">
        <w:rPr>
          <w:rFonts w:ascii="Arial" w:hAnsi="Arial" w:cs="Arial"/>
        </w:rPr>
        <w:t>New Problems</w:t>
      </w:r>
      <w:bookmarkEnd w:id="234"/>
      <w:bookmarkEnd w:id="235"/>
    </w:p>
    <w:p w14:paraId="557A7066" w14:textId="77777777" w:rsidR="001E0A16" w:rsidRDefault="001E0A16" w:rsidP="001E0A16">
      <w:pPr>
        <w:pStyle w:val="Heading3"/>
        <w:rPr>
          <w:rFonts w:ascii="Arial" w:hAnsi="Arial" w:cs="Arial"/>
        </w:rPr>
      </w:pPr>
      <w:bookmarkStart w:id="236" w:name="_Toc386904612"/>
      <w:bookmarkStart w:id="237" w:name="_Toc437056892"/>
      <w:r w:rsidRPr="004F0618">
        <w:rPr>
          <w:rFonts w:ascii="Arial" w:hAnsi="Arial" w:cs="Arial"/>
        </w:rPr>
        <w:t>Effects on the Current Environment</w:t>
      </w:r>
      <w:bookmarkEnd w:id="236"/>
      <w:bookmarkEnd w:id="237"/>
    </w:p>
    <w:p w14:paraId="5536D777" w14:textId="77777777" w:rsidR="00E95797" w:rsidRDefault="00E95797" w:rsidP="00E95797">
      <w:pPr>
        <w:pStyle w:val="Level3Text"/>
      </w:pPr>
      <w:r w:rsidRPr="001D44AB">
        <w:t xml:space="preserve">The Rise of Civilizations game should not cause any harm to people in way shape or form. The users shall not be affected in any way by playing the game. This includes protecting user information and not distributing it to any third party source at any time. There shall not be any damage caused to any users or the environment by this game. </w:t>
      </w:r>
    </w:p>
    <w:p w14:paraId="33F4C4FA" w14:textId="77777777" w:rsidR="00DF54B3" w:rsidRDefault="00DF54B3" w:rsidP="00DF54B3">
      <w:pPr>
        <w:pStyle w:val="Heading3"/>
        <w:rPr>
          <w:rFonts w:ascii="Arial" w:hAnsi="Arial" w:cs="Arial"/>
        </w:rPr>
      </w:pPr>
      <w:bookmarkStart w:id="238" w:name="_Toc437056893"/>
      <w:r w:rsidRPr="004F0618">
        <w:rPr>
          <w:rFonts w:ascii="Arial" w:hAnsi="Arial" w:cs="Arial"/>
        </w:rPr>
        <w:t xml:space="preserve">Effects on the </w:t>
      </w:r>
      <w:r w:rsidR="00EB0DCD">
        <w:rPr>
          <w:rFonts w:ascii="Arial" w:hAnsi="Arial" w:cs="Arial"/>
        </w:rPr>
        <w:t>Installed Systems</w:t>
      </w:r>
      <w:bookmarkEnd w:id="238"/>
    </w:p>
    <w:p w14:paraId="50356F01" w14:textId="77777777" w:rsidR="00E85422" w:rsidRDefault="00E85422" w:rsidP="00E85422">
      <w:pPr>
        <w:pStyle w:val="Level3Text"/>
      </w:pPr>
      <w:r w:rsidRPr="00E85422">
        <w:t>Since there is no system currently installed, there will not be any effect on any such system.</w:t>
      </w:r>
    </w:p>
    <w:p w14:paraId="2CF05E71" w14:textId="77777777" w:rsidR="00C83AE7" w:rsidRDefault="00A03A93" w:rsidP="00C83AE7">
      <w:pPr>
        <w:pStyle w:val="Heading3"/>
        <w:rPr>
          <w:rFonts w:ascii="Arial" w:hAnsi="Arial" w:cs="Arial"/>
        </w:rPr>
      </w:pPr>
      <w:bookmarkStart w:id="239" w:name="_Toc437056894"/>
      <w:r>
        <w:rPr>
          <w:rFonts w:ascii="Arial" w:hAnsi="Arial" w:cs="Arial"/>
        </w:rPr>
        <w:t>Potential User Problems</w:t>
      </w:r>
      <w:bookmarkEnd w:id="239"/>
    </w:p>
    <w:p w14:paraId="1C63F02B" w14:textId="77777777" w:rsidR="00D71D9C" w:rsidRPr="0063642D" w:rsidRDefault="00D71D9C" w:rsidP="00D71D9C">
      <w:pPr>
        <w:pStyle w:val="Level3Text"/>
      </w:pPr>
      <w:r w:rsidRPr="0063642D">
        <w:t xml:space="preserve">This game can be very addictive, therefore it is highly advised that the users shall take breaks every two hours between game play. It is important to understand that it is just a game at the end of the day and not real world simulation. </w:t>
      </w:r>
    </w:p>
    <w:p w14:paraId="4101504D" w14:textId="77777777" w:rsidR="00D83E7C" w:rsidRDefault="00DC528C" w:rsidP="00D83E7C">
      <w:pPr>
        <w:pStyle w:val="Heading3"/>
        <w:rPr>
          <w:rFonts w:ascii="Arial" w:hAnsi="Arial" w:cs="Arial"/>
        </w:rPr>
      </w:pPr>
      <w:bookmarkStart w:id="240" w:name="_Toc437056895"/>
      <w:r>
        <w:rPr>
          <w:rFonts w:ascii="Arial" w:hAnsi="Arial" w:cs="Arial"/>
        </w:rPr>
        <w:t>Follow-up Problems</w:t>
      </w:r>
      <w:bookmarkEnd w:id="240"/>
    </w:p>
    <w:p w14:paraId="6A727A07" w14:textId="77777777" w:rsidR="00C0637B" w:rsidRPr="00766B89" w:rsidRDefault="00C0637B" w:rsidP="00C0637B">
      <w:pPr>
        <w:pStyle w:val="Level3Text"/>
      </w:pPr>
      <w:r w:rsidRPr="00766B89">
        <w:t>If the user count exceeds 10,000, there shall be new arrangements to accommodate the new users. The current database will most likely will not be enough to take care of such a large number of audience. Therefore, it will be very important to switch to a new database.</w:t>
      </w:r>
    </w:p>
    <w:p w14:paraId="44C05980" w14:textId="77777777" w:rsidR="00522E6B" w:rsidRPr="00C527F3" w:rsidRDefault="00522E6B" w:rsidP="00522E6B">
      <w:pPr>
        <w:pStyle w:val="Heading2"/>
        <w:rPr>
          <w:rFonts w:ascii="Arial" w:hAnsi="Arial" w:cs="Arial"/>
        </w:rPr>
      </w:pPr>
      <w:bookmarkStart w:id="241" w:name="_Toc386904616"/>
      <w:bookmarkStart w:id="242" w:name="_Toc437056896"/>
      <w:r w:rsidRPr="00C527F3">
        <w:rPr>
          <w:rFonts w:ascii="Arial" w:hAnsi="Arial" w:cs="Arial"/>
        </w:rPr>
        <w:t>Tasks</w:t>
      </w:r>
      <w:bookmarkEnd w:id="241"/>
      <w:bookmarkEnd w:id="242"/>
    </w:p>
    <w:p w14:paraId="2236601D" w14:textId="77777777" w:rsidR="00522E6B" w:rsidRDefault="00522E6B" w:rsidP="00522E6B">
      <w:pPr>
        <w:pStyle w:val="Heading3"/>
        <w:rPr>
          <w:rFonts w:ascii="Arial" w:hAnsi="Arial" w:cs="Arial"/>
        </w:rPr>
      </w:pPr>
      <w:bookmarkStart w:id="243" w:name="_Toc386904617"/>
      <w:bookmarkStart w:id="244" w:name="_Toc437056897"/>
      <w:r w:rsidRPr="00C527F3">
        <w:rPr>
          <w:rFonts w:ascii="Arial" w:hAnsi="Arial" w:cs="Arial"/>
        </w:rPr>
        <w:t>Project Planning</w:t>
      </w:r>
      <w:bookmarkEnd w:id="243"/>
      <w:bookmarkEnd w:id="244"/>
    </w:p>
    <w:p w14:paraId="1B11FF7F" w14:textId="77777777" w:rsidR="00D10670" w:rsidRDefault="00E03477" w:rsidP="00D10670">
      <w:pPr>
        <w:pStyle w:val="Level3Text"/>
      </w:pPr>
      <w:r w:rsidRPr="00CD3F25">
        <w:rPr>
          <w:bCs/>
          <w:color w:val="252525"/>
          <w:shd w:val="clear" w:color="auto" w:fill="FFFFFF"/>
        </w:rPr>
        <w:t>Software development life-cycle</w:t>
      </w:r>
      <w:r w:rsidRPr="00CD3F25">
        <w:rPr>
          <w:rStyle w:val="apple-converted-space"/>
          <w:color w:val="252525"/>
          <w:shd w:val="clear" w:color="auto" w:fill="FFFFFF"/>
        </w:rPr>
        <w:t> </w:t>
      </w:r>
      <w:r w:rsidRPr="00CD3F25">
        <w:rPr>
          <w:color w:val="252525"/>
          <w:shd w:val="clear" w:color="auto" w:fill="FFFFFF"/>
        </w:rPr>
        <w:t>(</w:t>
      </w:r>
      <w:r w:rsidRPr="00CD3F25">
        <w:rPr>
          <w:bCs/>
          <w:color w:val="252525"/>
          <w:shd w:val="clear" w:color="auto" w:fill="FFFFFF"/>
        </w:rPr>
        <w:t>SDLC</w:t>
      </w:r>
      <w:r w:rsidRPr="00CD3F25">
        <w:rPr>
          <w:color w:val="252525"/>
          <w:shd w:val="clear" w:color="auto" w:fill="FFFFFF"/>
        </w:rPr>
        <w:t xml:space="preserve">), is used in the developing the game. It is a structure imposed on the </w:t>
      </w:r>
      <w:r w:rsidRPr="00CD3F25">
        <w:rPr>
          <w:shd w:val="clear" w:color="auto" w:fill="FFFFFF"/>
        </w:rPr>
        <w:t>development of a software product</w:t>
      </w:r>
      <w:r w:rsidRPr="00CD3F25">
        <w:rPr>
          <w:color w:val="252525"/>
          <w:shd w:val="clear" w:color="auto" w:fill="FFFFFF"/>
        </w:rPr>
        <w:t>. There are several</w:t>
      </w:r>
      <w:r w:rsidRPr="00CD3F25">
        <w:rPr>
          <w:rStyle w:val="apple-converted-space"/>
          <w:color w:val="252525"/>
          <w:shd w:val="clear" w:color="auto" w:fill="FFFFFF"/>
        </w:rPr>
        <w:t> </w:t>
      </w:r>
      <w:r w:rsidRPr="00CD3F25">
        <w:rPr>
          <w:shd w:val="clear" w:color="auto" w:fill="FFFFFF"/>
        </w:rPr>
        <w:t>models</w:t>
      </w:r>
      <w:r w:rsidRPr="00CD3F25">
        <w:rPr>
          <w:rStyle w:val="apple-converted-space"/>
          <w:color w:val="252525"/>
          <w:shd w:val="clear" w:color="auto" w:fill="FFFFFF"/>
        </w:rPr>
        <w:t> </w:t>
      </w:r>
      <w:r w:rsidRPr="00CD3F25">
        <w:rPr>
          <w:color w:val="252525"/>
          <w:shd w:val="clear" w:color="auto" w:fill="FFFFFF"/>
        </w:rPr>
        <w:t>for such life cycles, each describing approaches to a variety of</w:t>
      </w:r>
      <w:r w:rsidRPr="00CD3F25">
        <w:rPr>
          <w:rStyle w:val="apple-converted-space"/>
          <w:color w:val="252525"/>
          <w:shd w:val="clear" w:color="auto" w:fill="FFFFFF"/>
        </w:rPr>
        <w:t> </w:t>
      </w:r>
      <w:r w:rsidRPr="00CD3F25">
        <w:rPr>
          <w:shd w:val="clear" w:color="auto" w:fill="FFFFFF"/>
        </w:rPr>
        <w:t>tasks or activities</w:t>
      </w:r>
      <w:r w:rsidRPr="00CD3F25">
        <w:rPr>
          <w:rStyle w:val="apple-converted-space"/>
          <w:color w:val="252525"/>
          <w:shd w:val="clear" w:color="auto" w:fill="FFFFFF"/>
        </w:rPr>
        <w:t> </w:t>
      </w:r>
      <w:r w:rsidRPr="00CD3F25">
        <w:rPr>
          <w:color w:val="252525"/>
          <w:shd w:val="clear" w:color="auto" w:fill="FFFFFF"/>
        </w:rPr>
        <w:t>that take place during the process. Some people consider a life-cycle model a more general term and a software development process a more specific term. For example, there are many specific software development processes that 'fit' the spiral life-cycle model. An international standard for software life-cycle processes aims to be the standard that defines all the tasks required for devel</w:t>
      </w:r>
      <w:r w:rsidR="0071455A">
        <w:rPr>
          <w:color w:val="252525"/>
          <w:shd w:val="clear" w:color="auto" w:fill="FFFFFF"/>
        </w:rPr>
        <w:t xml:space="preserve">oping and maintaining software. </w:t>
      </w:r>
      <w:r w:rsidRPr="00CD3F25">
        <w:t xml:space="preserve">Details of the life cycle and approach that will </w:t>
      </w:r>
      <w:r w:rsidR="007E490C">
        <w:t xml:space="preserve">be used to deliver the </w:t>
      </w:r>
      <w:r w:rsidR="00132DAE">
        <w:t>product.</w:t>
      </w:r>
      <w:r w:rsidR="00132DAE" w:rsidRPr="00CD3F25">
        <w:t xml:space="preserve"> The</w:t>
      </w:r>
      <w:r w:rsidRPr="00CD3F25">
        <w:t xml:space="preserve"> new product will be developed using SDLC. However, some circumstances are unique to a particular product and will necessitate changes to the life cycle. While these considerations are not product requirements, they are needed if the product is to be successfully developed.</w:t>
      </w:r>
    </w:p>
    <w:p w14:paraId="1C835F24" w14:textId="77777777" w:rsidR="00413A10" w:rsidRDefault="00B14696" w:rsidP="00413A10">
      <w:pPr>
        <w:pStyle w:val="Heading3"/>
        <w:rPr>
          <w:rFonts w:ascii="Arial" w:hAnsi="Arial" w:cs="Arial"/>
        </w:rPr>
      </w:pPr>
      <w:bookmarkStart w:id="245" w:name="_Toc437056898"/>
      <w:r>
        <w:rPr>
          <w:rFonts w:ascii="Arial" w:hAnsi="Arial" w:cs="Arial"/>
        </w:rPr>
        <w:lastRenderedPageBreak/>
        <w:t>Planning of the Development Phases</w:t>
      </w:r>
      <w:bookmarkEnd w:id="245"/>
    </w:p>
    <w:p w14:paraId="76E59DCC" w14:textId="77777777" w:rsidR="00E93319" w:rsidRDefault="00E93319" w:rsidP="00E93319">
      <w:pPr>
        <w:pStyle w:val="Level3Subheading"/>
      </w:pPr>
      <w:r w:rsidRPr="00F87CFF">
        <w:rPr>
          <w:u w:val="none"/>
        </w:rPr>
        <w:t>The development of the stock market simulator is planned in the following ways. First would Requirement Phase in which the Functional and Non Functional Requirements would be gathered followed by Analysis phase and design phase. In Implementation the coding would be done. It must be taken care the game should be able to deploy most of the Functional Requirements.</w:t>
      </w:r>
      <w:r w:rsidRPr="00F87CFF">
        <w:t xml:space="preserve"> </w:t>
      </w:r>
    </w:p>
    <w:p w14:paraId="61E3A460" w14:textId="77777777" w:rsidR="0083138F" w:rsidRPr="004E70BD" w:rsidRDefault="0083138F" w:rsidP="0083138F">
      <w:pPr>
        <w:pStyle w:val="Heading2"/>
        <w:rPr>
          <w:rFonts w:ascii="Arial" w:hAnsi="Arial" w:cs="Arial"/>
        </w:rPr>
      </w:pPr>
      <w:bookmarkStart w:id="246" w:name="_Toc386904619"/>
      <w:bookmarkStart w:id="247" w:name="_Toc437056899"/>
      <w:r w:rsidRPr="004E70BD">
        <w:rPr>
          <w:rFonts w:ascii="Arial" w:hAnsi="Arial" w:cs="Arial"/>
        </w:rPr>
        <w:t>Migration to the New Product</w:t>
      </w:r>
      <w:bookmarkEnd w:id="246"/>
      <w:bookmarkEnd w:id="247"/>
    </w:p>
    <w:p w14:paraId="7525EE15" w14:textId="77777777" w:rsidR="003B07B5" w:rsidRDefault="003B07B5" w:rsidP="003B07B5">
      <w:pPr>
        <w:pStyle w:val="Level3Text"/>
      </w:pPr>
      <w:r w:rsidRPr="006D4B36">
        <w:t xml:space="preserve">There is no current </w:t>
      </w:r>
      <w:r w:rsidR="005D6957" w:rsidRPr="006D4B36">
        <w:t>product;</w:t>
      </w:r>
      <w:r w:rsidRPr="006D4B36">
        <w:t xml:space="preserve"> therefore we will not be migrating from an existing product to the new product. This will be a new product, starting from scratch.</w:t>
      </w:r>
    </w:p>
    <w:p w14:paraId="4B2B9B75" w14:textId="77777777" w:rsidR="00283715" w:rsidRDefault="00283715" w:rsidP="00283715">
      <w:pPr>
        <w:pStyle w:val="Heading2"/>
        <w:rPr>
          <w:rFonts w:ascii="Arial" w:hAnsi="Arial" w:cs="Arial"/>
        </w:rPr>
      </w:pPr>
      <w:bookmarkStart w:id="248" w:name="_Toc386904620"/>
      <w:bookmarkStart w:id="249" w:name="_Toc437056900"/>
      <w:r w:rsidRPr="00BD05A2">
        <w:rPr>
          <w:rFonts w:ascii="Arial" w:hAnsi="Arial" w:cs="Arial"/>
        </w:rPr>
        <w:t>Risks</w:t>
      </w:r>
      <w:bookmarkEnd w:id="248"/>
      <w:bookmarkEnd w:id="249"/>
    </w:p>
    <w:p w14:paraId="62F7ACD8" w14:textId="77777777" w:rsidR="007C4E24" w:rsidRPr="00A307B3" w:rsidRDefault="007C4E24" w:rsidP="007C4E24">
      <w:pPr>
        <w:pStyle w:val="Level3Text"/>
        <w:rPr>
          <w:lang w:val="en-GB"/>
        </w:rPr>
      </w:pPr>
      <w:r w:rsidRPr="00A307B3">
        <w:rPr>
          <w:lang w:val="en-GB"/>
        </w:rPr>
        <w:t>All projects involve risk—namely, the risk that something will go wrong. Risk is not necessarily a bad thing, as no progress is made without taking some risk. However, there is a difference between unmanaged risk—say, shooting dice at a craps table—and managed risk, where the probabilities are well understood and contingency plans are made. Risk is only a bad thing if the risks are ignored and they become problems. Risk management entails assessing which risks are most likely to apply to the project, deciding a course of action if they become problems, and monitoring projects to give early warnings of risks becoming problems. The following risks being the most serious:</w:t>
      </w:r>
    </w:p>
    <w:p w14:paraId="52AED666" w14:textId="77777777" w:rsidR="007C4E24" w:rsidRPr="00A307B3" w:rsidRDefault="007C4E24" w:rsidP="007C4E24">
      <w:pPr>
        <w:pStyle w:val="Level3Text"/>
        <w:rPr>
          <w:lang w:val="en-GB"/>
        </w:rPr>
      </w:pPr>
      <w:r w:rsidRPr="00A307B3">
        <w:rPr>
          <w:lang w:val="en-GB"/>
        </w:rPr>
        <w:t xml:space="preserve">• Management malpractice </w:t>
      </w:r>
    </w:p>
    <w:p w14:paraId="1863F188" w14:textId="77777777" w:rsidR="007C4E24" w:rsidRPr="00A307B3" w:rsidRDefault="007C4E24" w:rsidP="007C4E24">
      <w:pPr>
        <w:pStyle w:val="Level3Text"/>
        <w:rPr>
          <w:lang w:val="en-GB"/>
        </w:rPr>
      </w:pPr>
      <w:r w:rsidRPr="00A307B3">
        <w:rPr>
          <w:lang w:val="en-GB"/>
        </w:rPr>
        <w:t xml:space="preserve">• Inaccurate cost estimating </w:t>
      </w:r>
    </w:p>
    <w:p w14:paraId="4D35A627" w14:textId="77777777" w:rsidR="007C4E24" w:rsidRPr="00A307B3" w:rsidRDefault="007C4E24" w:rsidP="007C4E24">
      <w:pPr>
        <w:pStyle w:val="Level3Text"/>
        <w:rPr>
          <w:lang w:val="en-GB"/>
        </w:rPr>
      </w:pPr>
      <w:r w:rsidRPr="00A307B3">
        <w:rPr>
          <w:lang w:val="en-GB"/>
        </w:rPr>
        <w:t xml:space="preserve">• Creeping user requirements </w:t>
      </w:r>
    </w:p>
    <w:p w14:paraId="1E340567" w14:textId="77777777" w:rsidR="00392638" w:rsidRDefault="007C4E24" w:rsidP="007C4E24">
      <w:pPr>
        <w:pStyle w:val="Level2Text"/>
        <w:rPr>
          <w:lang w:val="en-GB"/>
        </w:rPr>
      </w:pPr>
      <w:r w:rsidRPr="00A307B3">
        <w:rPr>
          <w:lang w:val="en-GB"/>
        </w:rPr>
        <w:t xml:space="preserve">• Low quality  </w:t>
      </w:r>
    </w:p>
    <w:p w14:paraId="4CC01516" w14:textId="77777777" w:rsidR="00980749" w:rsidRDefault="00210963" w:rsidP="00980749">
      <w:pPr>
        <w:pStyle w:val="Heading2"/>
        <w:rPr>
          <w:rFonts w:ascii="Arial" w:hAnsi="Arial" w:cs="Arial"/>
        </w:rPr>
      </w:pPr>
      <w:bookmarkStart w:id="250" w:name="_Toc437056901"/>
      <w:r>
        <w:rPr>
          <w:rFonts w:ascii="Arial" w:hAnsi="Arial" w:cs="Arial"/>
        </w:rPr>
        <w:t>Costs</w:t>
      </w:r>
      <w:bookmarkEnd w:id="250"/>
    </w:p>
    <w:p w14:paraId="7FF5D091" w14:textId="77777777" w:rsidR="00AE3ED4" w:rsidRPr="00B15952" w:rsidRDefault="00AE3ED4" w:rsidP="00AE3ED4">
      <w:pPr>
        <w:pStyle w:val="Level3Text"/>
      </w:pPr>
      <w:r w:rsidRPr="00B15952">
        <w:t xml:space="preserve">The cost estimate is the amount of resources estimate each type of deliverable will take to produce within the environment. Very early cost estimates can be created based on the work context. At that stage, the knowledge of the work will be general, and one should reflect this vagueness by making the cost estimate a range rather than a single figure. </w:t>
      </w:r>
    </w:p>
    <w:p w14:paraId="144F5A3E" w14:textId="77777777" w:rsidR="00AE3ED4" w:rsidRPr="00B15952" w:rsidRDefault="00AE3ED4" w:rsidP="00AE3ED4">
      <w:pPr>
        <w:pStyle w:val="Level3Text"/>
      </w:pPr>
      <w:r w:rsidRPr="00B15952">
        <w:t>The other cost requirements may include the amount of money or effort that we have to spend building them into a product. In this development at least one project meeting per week should be conducted. The online stock market stimulator has included more than four use cases. It has strict functional and nonfunctional requirements.</w:t>
      </w:r>
    </w:p>
    <w:p w14:paraId="4345B0E6" w14:textId="77777777" w:rsidR="00AE3ED4" w:rsidRPr="00B15952" w:rsidRDefault="00AE3ED4" w:rsidP="00AE3ED4">
      <w:pPr>
        <w:pStyle w:val="Level3Text"/>
      </w:pPr>
      <w:r w:rsidRPr="00B15952">
        <w:t xml:space="preserve">As knowledge of the requirements is increased using function point counting is suggested not because it is an inherently superior method, but because it is so widely </w:t>
      </w:r>
      <w:r w:rsidRPr="00B15952">
        <w:lastRenderedPageBreak/>
        <w:t xml:space="preserve">accepted. So much is known about function point counting that it is possible to make easy comparisons with other products and other installations’ productivity. </w:t>
      </w:r>
    </w:p>
    <w:p w14:paraId="63A0401E" w14:textId="77777777" w:rsidR="00AE3ED4" w:rsidRPr="00B15952" w:rsidRDefault="00AE3ED4" w:rsidP="00AE3ED4">
      <w:pPr>
        <w:pStyle w:val="Level3Text"/>
      </w:pPr>
      <w:r w:rsidRPr="00B15952">
        <w:t>It is important that the client be told at this stage what the product is likely to cost.  This amount is described as the total cost to complete the product. The requirements-gathering process often throws up requirements that are beyond the sophistication of, or time allowed for, the current release of the product. The intention behind holding this requirement in waiting is to avoid stifling the creativity of the users and clients, by using a repository to retain future requirements. You are also managing expectations by making it clear that you take these requirements seriously, although they will not be part of the agreed-upon product.</w:t>
      </w:r>
    </w:p>
    <w:p w14:paraId="15C8B391" w14:textId="77777777" w:rsidR="00AE3ED4" w:rsidRDefault="00AE3ED4" w:rsidP="00AE3ED4">
      <w:pPr>
        <w:pStyle w:val="Level3Text"/>
      </w:pPr>
      <w:r w:rsidRPr="00B15952">
        <w:t>Many people use the waiting room as a way of planning future versions of the product. Each requirement in the waiting room is tagged with its intended version number. As a requirement progresses closer to implementation, then time can be spend on it and add details such as the cost and benefit attached to that requirement.</w:t>
      </w:r>
    </w:p>
    <w:p w14:paraId="4F9D6E08" w14:textId="77777777" w:rsidR="00B15952" w:rsidRDefault="002012EA" w:rsidP="00B15952">
      <w:pPr>
        <w:pStyle w:val="Heading2"/>
        <w:rPr>
          <w:rFonts w:ascii="Arial" w:hAnsi="Arial" w:cs="Arial"/>
        </w:rPr>
      </w:pPr>
      <w:bookmarkStart w:id="251" w:name="_Toc437056902"/>
      <w:r>
        <w:rPr>
          <w:rFonts w:ascii="Arial" w:hAnsi="Arial" w:cs="Arial"/>
        </w:rPr>
        <w:t>Waiting Room</w:t>
      </w:r>
      <w:bookmarkEnd w:id="251"/>
    </w:p>
    <w:p w14:paraId="65931720" w14:textId="77777777" w:rsidR="002C02A8" w:rsidRPr="004D1FCD" w:rsidRDefault="002C02A8" w:rsidP="002C02A8">
      <w:pPr>
        <w:pStyle w:val="Level3Text"/>
      </w:pPr>
      <w:r w:rsidRPr="004D1FCD">
        <w:t>Other requirements that we would like to be implemented in the future releases include:</w:t>
      </w:r>
    </w:p>
    <w:p w14:paraId="56EB07E1" w14:textId="77777777" w:rsidR="002C02A8" w:rsidRPr="004D1FCD" w:rsidRDefault="002C02A8" w:rsidP="008457CA">
      <w:pPr>
        <w:pStyle w:val="Level3Text"/>
        <w:numPr>
          <w:ilvl w:val="0"/>
          <w:numId w:val="72"/>
        </w:numPr>
      </w:pPr>
      <w:r w:rsidRPr="004D1FCD">
        <w:t>Create game for mobile platforms, such as tablets/smartphones.</w:t>
      </w:r>
    </w:p>
    <w:p w14:paraId="119A3A1A" w14:textId="77777777" w:rsidR="002C02A8" w:rsidRPr="004D1FCD" w:rsidRDefault="002C02A8" w:rsidP="008457CA">
      <w:pPr>
        <w:pStyle w:val="Level3Text"/>
        <w:numPr>
          <w:ilvl w:val="0"/>
          <w:numId w:val="72"/>
        </w:numPr>
      </w:pPr>
      <w:r w:rsidRPr="004D1FCD">
        <w:t>Implement an option to buy virtual currency with the real money.</w:t>
      </w:r>
    </w:p>
    <w:p w14:paraId="64B3B87B" w14:textId="77777777" w:rsidR="002C02A8" w:rsidRDefault="002C02A8" w:rsidP="008457CA">
      <w:pPr>
        <w:pStyle w:val="Level3Text"/>
        <w:numPr>
          <w:ilvl w:val="0"/>
          <w:numId w:val="72"/>
        </w:numPr>
      </w:pPr>
      <w:r w:rsidRPr="004D1FCD">
        <w:t>Include articles about the company and the administrative members of the company.</w:t>
      </w:r>
    </w:p>
    <w:p w14:paraId="5DB939FF" w14:textId="77777777" w:rsidR="00154EF9" w:rsidRDefault="00A6440F" w:rsidP="00154EF9">
      <w:pPr>
        <w:pStyle w:val="Heading2"/>
        <w:rPr>
          <w:rFonts w:ascii="Arial" w:hAnsi="Arial" w:cs="Arial"/>
        </w:rPr>
      </w:pPr>
      <w:bookmarkStart w:id="252" w:name="_Toc437056903"/>
      <w:r>
        <w:rPr>
          <w:rFonts w:ascii="Arial" w:hAnsi="Arial" w:cs="Arial"/>
        </w:rPr>
        <w:t>Ideas for Solutions</w:t>
      </w:r>
      <w:bookmarkEnd w:id="252"/>
    </w:p>
    <w:p w14:paraId="25F2DA62" w14:textId="77777777" w:rsidR="006B33A0" w:rsidRPr="00612D8A" w:rsidRDefault="006B33A0" w:rsidP="006B33A0">
      <w:pPr>
        <w:pStyle w:val="Level3Text"/>
      </w:pPr>
      <w:r w:rsidRPr="00612D8A">
        <w:t>When you gather requirements, you focus on finding out what the real requirements are and try to avoid coming up with solutions. However, when creative people start to think about a problem, they always generate ideas about potential solutions. This section of the template is a place to put those ideas so that you do not forget them and so that you can separate them from the real business requirements.</w:t>
      </w:r>
    </w:p>
    <w:p w14:paraId="70B0A6E8" w14:textId="77777777" w:rsidR="006B33A0" w:rsidRPr="00612D8A" w:rsidRDefault="006B33A0" w:rsidP="006B33A0">
      <w:pPr>
        <w:pStyle w:val="Level3Subheading"/>
        <w:rPr>
          <w:i/>
        </w:rPr>
      </w:pPr>
      <w:r w:rsidRPr="00612D8A">
        <w:rPr>
          <w:i/>
        </w:rPr>
        <w:t>Content</w:t>
      </w:r>
    </w:p>
    <w:p w14:paraId="44001328" w14:textId="77777777" w:rsidR="006B33A0" w:rsidRPr="00612D8A" w:rsidRDefault="006B33A0" w:rsidP="006B33A0">
      <w:pPr>
        <w:pStyle w:val="Level3Text"/>
      </w:pPr>
      <w:r w:rsidRPr="00612D8A">
        <w:t xml:space="preserve">Any idea for a solution that you think is worth keeping for future consideration. This can take the form of rough notes, sketches, pointers to other documents, pointers to people, pointers to existing products, and so on. The aim is to capture, with the least amount of effort, an idea that you can return to later. </w:t>
      </w:r>
    </w:p>
    <w:p w14:paraId="51EBCF8E" w14:textId="77777777" w:rsidR="006B33A0" w:rsidRPr="00612D8A" w:rsidRDefault="006B33A0" w:rsidP="006B33A0">
      <w:pPr>
        <w:pStyle w:val="Level3Subheading"/>
        <w:rPr>
          <w:i/>
        </w:rPr>
      </w:pPr>
      <w:r w:rsidRPr="00612D8A">
        <w:rPr>
          <w:i/>
        </w:rPr>
        <w:t>Motivation</w:t>
      </w:r>
    </w:p>
    <w:p w14:paraId="5E86553F" w14:textId="77777777" w:rsidR="006B33A0" w:rsidRPr="00612D8A" w:rsidRDefault="006B33A0" w:rsidP="006B33A0">
      <w:pPr>
        <w:pStyle w:val="Level3Text"/>
      </w:pPr>
      <w:r w:rsidRPr="00612D8A">
        <w:t>To make sure that good ideas are not lost. To help you separate requirements from solutions.</w:t>
      </w:r>
    </w:p>
    <w:p w14:paraId="628149D8" w14:textId="77777777" w:rsidR="006B33A0" w:rsidRPr="00612D8A" w:rsidRDefault="006B33A0" w:rsidP="006B33A0">
      <w:pPr>
        <w:pStyle w:val="Level3Subheading"/>
        <w:rPr>
          <w:i/>
        </w:rPr>
      </w:pPr>
      <w:r w:rsidRPr="00612D8A">
        <w:rPr>
          <w:i/>
        </w:rPr>
        <w:lastRenderedPageBreak/>
        <w:t>Considerations</w:t>
      </w:r>
    </w:p>
    <w:p w14:paraId="14FADC42" w14:textId="77777777" w:rsidR="006B33A0" w:rsidRDefault="006B33A0" w:rsidP="006B33A0">
      <w:pPr>
        <w:pStyle w:val="Level3Text"/>
      </w:pPr>
      <w:r w:rsidRPr="00612D8A">
        <w:t>While you are gathering requirements, you will inevitably have solution ideas; this section offers a way to capture them. Bear in mind that this section will not necessarily be included in every document that you publish.</w:t>
      </w:r>
    </w:p>
    <w:p w14:paraId="76E07BF5" w14:textId="77777777" w:rsidR="00204F2A" w:rsidRDefault="006E1DA2" w:rsidP="00204F2A">
      <w:pPr>
        <w:pStyle w:val="Heading2"/>
        <w:rPr>
          <w:rFonts w:ascii="Arial" w:hAnsi="Arial" w:cs="Arial"/>
        </w:rPr>
      </w:pPr>
      <w:bookmarkStart w:id="253" w:name="_Toc437056904"/>
      <w:r>
        <w:rPr>
          <w:rFonts w:ascii="Arial" w:hAnsi="Arial" w:cs="Arial"/>
        </w:rPr>
        <w:t>Project Retrospective</w:t>
      </w:r>
      <w:bookmarkEnd w:id="253"/>
    </w:p>
    <w:p w14:paraId="1D0057BF" w14:textId="77777777" w:rsidR="00075F28" w:rsidRDefault="00075F28" w:rsidP="00075F28">
      <w:pPr>
        <w:pStyle w:val="Level2Text"/>
      </w:pPr>
      <w:r w:rsidRPr="00A800E3">
        <w:t xml:space="preserve">This development project is being developed using the Waterfall Software Development Life Cycle. It was very helpful to divide the report into separate sections so that each section focused on one part of the report, such as requirements, design and testing report. The communication </w:t>
      </w:r>
      <w:r w:rsidR="00A800E3" w:rsidRPr="00A800E3">
        <w:t>between groups</w:t>
      </w:r>
      <w:r w:rsidRPr="00A800E3">
        <w:t xml:space="preserve"> is always challenging at the beginning, but we were able to coordinate times to accommodate everyone’s schedule. It is essential that the team coding this project also find proper ways of communication that work for everyone in the group early in the development stage. Team members should also openly think about any problem and brainstorm for the solution.</w:t>
      </w:r>
    </w:p>
    <w:p w14:paraId="31330A09" w14:textId="77777777" w:rsidR="00E338D3" w:rsidRDefault="00E338D3" w:rsidP="00E338D3">
      <w:pPr>
        <w:pStyle w:val="Heading1"/>
        <w:numPr>
          <w:ilvl w:val="0"/>
          <w:numId w:val="0"/>
        </w:numPr>
        <w:rPr>
          <w:rFonts w:ascii="Arial" w:hAnsi="Arial" w:cs="Arial"/>
        </w:rPr>
      </w:pPr>
      <w:bookmarkStart w:id="254" w:name="_Toc437056905"/>
      <w:r>
        <w:rPr>
          <w:rFonts w:ascii="Arial" w:hAnsi="Arial" w:cs="Arial"/>
        </w:rPr>
        <w:t>V</w:t>
      </w:r>
      <w:r w:rsidR="000D3D22">
        <w:rPr>
          <w:rFonts w:ascii="Arial" w:hAnsi="Arial" w:cs="Arial"/>
        </w:rPr>
        <w:t>I</w:t>
      </w:r>
      <w:r>
        <w:rPr>
          <w:rFonts w:ascii="Arial" w:hAnsi="Arial" w:cs="Arial"/>
        </w:rPr>
        <w:t xml:space="preserve"> </w:t>
      </w:r>
      <w:r w:rsidR="001079D0">
        <w:rPr>
          <w:rFonts w:ascii="Arial" w:hAnsi="Arial" w:cs="Arial"/>
        </w:rPr>
        <w:t>Glossary</w:t>
      </w:r>
      <w:bookmarkEnd w:id="254"/>
    </w:p>
    <w:p w14:paraId="0E14D855" w14:textId="77777777" w:rsidR="006076FE" w:rsidRDefault="006076FE" w:rsidP="006076FE">
      <w:pPr>
        <w:pStyle w:val="Level2Text"/>
      </w:pPr>
      <w:r w:rsidRPr="00CD78D3">
        <w:rPr>
          <w:i/>
        </w:rPr>
        <w:t>Player:</w:t>
      </w:r>
      <w:r>
        <w:t xml:space="preserve"> The client on the user end of the game.</w:t>
      </w:r>
    </w:p>
    <w:p w14:paraId="50BBFF48" w14:textId="77777777" w:rsidR="006076FE" w:rsidRDefault="006076FE" w:rsidP="006076FE">
      <w:pPr>
        <w:pStyle w:val="Level2Text"/>
      </w:pPr>
      <w:r w:rsidRPr="009F6A59">
        <w:rPr>
          <w:i/>
        </w:rPr>
        <w:t>Computer:</w:t>
      </w:r>
      <w:r>
        <w:t xml:space="preserve"> The artificial intelligence element of the game.</w:t>
      </w:r>
    </w:p>
    <w:p w14:paraId="573D5528" w14:textId="77777777" w:rsidR="006076FE" w:rsidRDefault="006076FE" w:rsidP="006076FE">
      <w:pPr>
        <w:pStyle w:val="Level2Text"/>
      </w:pPr>
      <w:r w:rsidRPr="009F6A59">
        <w:rPr>
          <w:i/>
        </w:rPr>
        <w:t>Simulation:</w:t>
      </w:r>
      <w:r>
        <w:t xml:space="preserve"> Refers to gameplay situations carried out automatically</w:t>
      </w:r>
    </w:p>
    <w:p w14:paraId="66F8BDDD" w14:textId="77777777" w:rsidR="006076FE" w:rsidRDefault="006076FE" w:rsidP="006076FE">
      <w:pPr>
        <w:pStyle w:val="Level2Text"/>
      </w:pPr>
      <w:r w:rsidRPr="009F6A59">
        <w:rPr>
          <w:i/>
        </w:rPr>
        <w:t>Flat:</w:t>
      </w:r>
      <w:r>
        <w:t xml:space="preserve"> The basic land that takes up the majority of the map. Flat allows any unit or any building to be placed on it or move across it.</w:t>
      </w:r>
    </w:p>
    <w:p w14:paraId="6F98BB6C" w14:textId="77777777" w:rsidR="006076FE" w:rsidRDefault="006076FE" w:rsidP="006076FE">
      <w:pPr>
        <w:pStyle w:val="Level2Text"/>
      </w:pPr>
      <w:r w:rsidRPr="009F6A59">
        <w:rPr>
          <w:i/>
        </w:rPr>
        <w:t>Water:</w:t>
      </w:r>
      <w:r>
        <w:t xml:space="preserve"> Part of the map that only tanks can move pass through</w:t>
      </w:r>
    </w:p>
    <w:p w14:paraId="515B0CE7" w14:textId="77777777" w:rsidR="006076FE" w:rsidRDefault="006076FE" w:rsidP="006076FE">
      <w:pPr>
        <w:pStyle w:val="Level2Text"/>
      </w:pPr>
      <w:r w:rsidRPr="009F6A59">
        <w:rPr>
          <w:i/>
        </w:rPr>
        <w:t>Bridge:</w:t>
      </w:r>
      <w:r>
        <w:t xml:space="preserve"> A way for units to cross the water terrain. Only marines can move across this terrain</w:t>
      </w:r>
    </w:p>
    <w:p w14:paraId="2D0ADEB3" w14:textId="77777777" w:rsidR="006076FE" w:rsidRDefault="006076FE" w:rsidP="006076FE">
      <w:pPr>
        <w:pStyle w:val="Level2Text"/>
      </w:pPr>
      <w:r w:rsidRPr="009F6A59">
        <w:rPr>
          <w:i/>
        </w:rPr>
        <w:t>Barracks:</w:t>
      </w:r>
      <w:r>
        <w:t xml:space="preserve"> The building is used to create soldiers. Only four soldiers can be spawned around the barracks giving preference to the x-axis and then the y-axis</w:t>
      </w:r>
    </w:p>
    <w:p w14:paraId="150E3845" w14:textId="77777777" w:rsidR="006076FE" w:rsidRDefault="006076FE" w:rsidP="006076FE">
      <w:pPr>
        <w:pStyle w:val="Level2Text"/>
      </w:pPr>
      <w:r w:rsidRPr="009F6A59">
        <w:rPr>
          <w:i/>
        </w:rPr>
        <w:t>Factory:</w:t>
      </w:r>
      <w:r>
        <w:t xml:space="preserve"> The building used to create machinery, only four machines can be spawned around the factory.</w:t>
      </w:r>
    </w:p>
    <w:p w14:paraId="5D916E3B" w14:textId="77777777" w:rsidR="006076FE" w:rsidRDefault="006076FE" w:rsidP="006076FE">
      <w:pPr>
        <w:pStyle w:val="Level2Text"/>
      </w:pPr>
      <w:r w:rsidRPr="005917AA">
        <w:rPr>
          <w:i/>
        </w:rPr>
        <w:t>Soldiers:</w:t>
      </w:r>
      <w:r>
        <w:t xml:space="preserve"> The basic unit, marines have no limit on how many can be created</w:t>
      </w:r>
    </w:p>
    <w:p w14:paraId="2F3EABFF" w14:textId="77777777" w:rsidR="006076FE" w:rsidRDefault="006076FE" w:rsidP="006076FE">
      <w:pPr>
        <w:pStyle w:val="Level2Text"/>
      </w:pPr>
      <w:r w:rsidRPr="005917AA">
        <w:rPr>
          <w:i/>
        </w:rPr>
        <w:t>Time Limit:</w:t>
      </w:r>
      <w:r>
        <w:t xml:space="preserve"> The game is a turn based game. There will be 5 minute turns. After this amount of time has ended, the turn will be ended </w:t>
      </w:r>
    </w:p>
    <w:p w14:paraId="125911F5" w14:textId="77777777" w:rsidR="006076FE" w:rsidRDefault="006076FE" w:rsidP="006076FE">
      <w:pPr>
        <w:pStyle w:val="Level2Text"/>
      </w:pPr>
      <w:r w:rsidRPr="005917AA">
        <w:rPr>
          <w:i/>
        </w:rPr>
        <w:t>Day:</w:t>
      </w:r>
      <w:r>
        <w:t xml:space="preserve"> A day has taken place when all users have clicked the end turn button once</w:t>
      </w:r>
    </w:p>
    <w:p w14:paraId="7E129FF1" w14:textId="77777777" w:rsidR="006076FE" w:rsidRDefault="006076FE" w:rsidP="006076FE">
      <w:pPr>
        <w:pStyle w:val="Level2Text"/>
      </w:pPr>
      <w:r w:rsidRPr="005917AA">
        <w:rPr>
          <w:i/>
        </w:rPr>
        <w:t>Player Money:</w:t>
      </w:r>
      <w:r>
        <w:t xml:space="preserve"> This is how much a user has to build new units and buildings. </w:t>
      </w:r>
    </w:p>
    <w:p w14:paraId="2B8EECBE" w14:textId="77777777" w:rsidR="006076FE" w:rsidRDefault="006076FE" w:rsidP="006076FE">
      <w:pPr>
        <w:pStyle w:val="Level2Text"/>
      </w:pPr>
      <w:r w:rsidRPr="002065F9">
        <w:rPr>
          <w:i/>
        </w:rPr>
        <w:lastRenderedPageBreak/>
        <w:t>Current Player:</w:t>
      </w:r>
      <w:r>
        <w:t xml:space="preserve"> This is the player who is currently playing the game. This is also shown in the team color. </w:t>
      </w:r>
    </w:p>
    <w:p w14:paraId="251D092B" w14:textId="77777777" w:rsidR="006076FE" w:rsidRDefault="006076FE" w:rsidP="006076FE">
      <w:pPr>
        <w:pStyle w:val="Level2Text"/>
      </w:pPr>
      <w:r w:rsidRPr="00BA03BB">
        <w:rPr>
          <w:i/>
        </w:rPr>
        <w:t>Team Color</w:t>
      </w:r>
      <w:r>
        <w:t>: This is a reference so a user knows what their team color is.</w:t>
      </w:r>
    </w:p>
    <w:p w14:paraId="65F58FC9" w14:textId="77777777" w:rsidR="006076FE" w:rsidRDefault="006076FE" w:rsidP="006076FE">
      <w:pPr>
        <w:pStyle w:val="Level2Text"/>
      </w:pPr>
      <w:r w:rsidRPr="00BA03BB">
        <w:rPr>
          <w:i/>
        </w:rPr>
        <w:t>Forest</w:t>
      </w:r>
      <w:r w:rsidR="00BA03BB">
        <w:t xml:space="preserve">: </w:t>
      </w:r>
      <w:r>
        <w:t>Only marines can move across this terrain.</w:t>
      </w:r>
    </w:p>
    <w:p w14:paraId="1899F1B5" w14:textId="77777777" w:rsidR="006076FE" w:rsidRPr="006076FE" w:rsidRDefault="006076FE" w:rsidP="006076FE">
      <w:r>
        <w:t xml:space="preserve"> </w:t>
      </w:r>
      <w:r w:rsidR="002511CB">
        <w:t xml:space="preserve">                 </w:t>
      </w:r>
      <w:r w:rsidRPr="00BA03BB">
        <w:rPr>
          <w:i/>
        </w:rPr>
        <w:t>Mountains</w:t>
      </w:r>
      <w:r w:rsidR="00BA03BB">
        <w:t xml:space="preserve">: </w:t>
      </w:r>
      <w:r>
        <w:t xml:space="preserve"> Only marines can move across this terrain</w:t>
      </w:r>
    </w:p>
    <w:p w14:paraId="64DA5E81" w14:textId="77777777" w:rsidR="00386004" w:rsidRDefault="00386004" w:rsidP="00386004">
      <w:pPr>
        <w:pStyle w:val="Heading1"/>
        <w:numPr>
          <w:ilvl w:val="0"/>
          <w:numId w:val="0"/>
        </w:numPr>
        <w:rPr>
          <w:rFonts w:ascii="Arial" w:hAnsi="Arial" w:cs="Arial"/>
        </w:rPr>
      </w:pPr>
      <w:bookmarkStart w:id="255" w:name="_Toc437056906"/>
      <w:r>
        <w:rPr>
          <w:rFonts w:ascii="Arial" w:hAnsi="Arial" w:cs="Arial"/>
        </w:rPr>
        <w:t xml:space="preserve">VI </w:t>
      </w:r>
      <w:r w:rsidR="00093B46">
        <w:rPr>
          <w:rFonts w:ascii="Arial" w:hAnsi="Arial" w:cs="Arial"/>
        </w:rPr>
        <w:t>References</w:t>
      </w:r>
      <w:bookmarkEnd w:id="255"/>
    </w:p>
    <w:p w14:paraId="28686C15" w14:textId="77777777" w:rsidR="004D7E78" w:rsidRPr="00BE6869" w:rsidRDefault="004D7E78" w:rsidP="008457CA">
      <w:pPr>
        <w:pStyle w:val="Default"/>
        <w:numPr>
          <w:ilvl w:val="0"/>
          <w:numId w:val="73"/>
        </w:numPr>
        <w:rPr>
          <w:rFonts w:ascii="Times New Roman" w:hAnsi="Times New Roman" w:cs="Times New Roman"/>
          <w:color w:val="000000" w:themeColor="text1"/>
        </w:rPr>
      </w:pPr>
      <w:r w:rsidRPr="00BE6869">
        <w:rPr>
          <w:rFonts w:ascii="Times New Roman" w:hAnsi="Times New Roman" w:cs="Times New Roman"/>
          <w:color w:val="000000" w:themeColor="text1"/>
        </w:rPr>
        <w:t xml:space="preserve">Bernd Bruegge, Allen H. Dutoit Object-Oriented Software Engineering Using UML, Patterns, and Java, 3rd Edition </w:t>
      </w:r>
    </w:p>
    <w:p w14:paraId="490726B6" w14:textId="77777777" w:rsidR="00B82CC3" w:rsidRPr="000F675B" w:rsidRDefault="000D6B22" w:rsidP="008457CA">
      <w:pPr>
        <w:pStyle w:val="ListParagraph"/>
        <w:numPr>
          <w:ilvl w:val="0"/>
          <w:numId w:val="73"/>
        </w:numPr>
        <w:rPr>
          <w:rStyle w:val="Hyperlink"/>
        </w:rPr>
      </w:pPr>
      <w:hyperlink r:id="rId38" w:history="1">
        <w:r w:rsidR="00B82CC3" w:rsidRPr="00BE6869">
          <w:rPr>
            <w:rStyle w:val="Hyperlink"/>
          </w:rPr>
          <w:t>http://www.cs.uic.edu/~i440/</w:t>
        </w:r>
      </w:hyperlink>
    </w:p>
    <w:p w14:paraId="32650017" w14:textId="77777777" w:rsidR="000F675B" w:rsidRDefault="000D6B22" w:rsidP="008457CA">
      <w:pPr>
        <w:pStyle w:val="ListParagraph"/>
        <w:numPr>
          <w:ilvl w:val="0"/>
          <w:numId w:val="73"/>
        </w:numPr>
        <w:rPr>
          <w:rStyle w:val="Hyperlink"/>
        </w:rPr>
      </w:pPr>
      <w:hyperlink r:id="rId39" w:history="1">
        <w:r w:rsidR="007368EA" w:rsidRPr="00BE47EC">
          <w:rPr>
            <w:rStyle w:val="Hyperlink"/>
          </w:rPr>
          <w:t>https://en.wikipedia.org/wiki/Unified_Modeling_Language</w:t>
        </w:r>
      </w:hyperlink>
    </w:p>
    <w:p w14:paraId="67C14260" w14:textId="77777777" w:rsidR="007368EA" w:rsidRPr="000F675B" w:rsidRDefault="007368EA" w:rsidP="007368EA">
      <w:pPr>
        <w:rPr>
          <w:rStyle w:val="Hyperlink"/>
        </w:rPr>
      </w:pPr>
    </w:p>
    <w:p w14:paraId="7C1C5CC6" w14:textId="77777777" w:rsidR="00B82CC3" w:rsidRDefault="00B82CC3" w:rsidP="00DC16D4">
      <w:pPr>
        <w:pStyle w:val="Default"/>
        <w:ind w:left="720"/>
        <w:rPr>
          <w:rFonts w:asciiTheme="minorHAnsi" w:hAnsiTheme="minorHAnsi" w:cs="Times New Roman"/>
          <w:color w:val="000000" w:themeColor="text1"/>
        </w:rPr>
      </w:pPr>
    </w:p>
    <w:p w14:paraId="67201A74" w14:textId="77777777" w:rsidR="00386004" w:rsidRPr="00386004" w:rsidRDefault="00386004" w:rsidP="00386004"/>
    <w:p w14:paraId="55A3BE2A" w14:textId="77777777" w:rsidR="00E338D3" w:rsidRDefault="00E338D3" w:rsidP="00075F28">
      <w:pPr>
        <w:pStyle w:val="Level2Text"/>
      </w:pPr>
    </w:p>
    <w:p w14:paraId="05C32BED" w14:textId="77777777" w:rsidR="00B6646B" w:rsidRPr="00A800E3" w:rsidRDefault="00B6646B" w:rsidP="00075F28">
      <w:pPr>
        <w:pStyle w:val="Level2Text"/>
      </w:pPr>
    </w:p>
    <w:p w14:paraId="2B78CE55" w14:textId="77777777" w:rsidR="006E1DA2" w:rsidRPr="006E1DA2" w:rsidRDefault="006E1DA2" w:rsidP="006E1DA2">
      <w:pPr>
        <w:pStyle w:val="Level2Text"/>
      </w:pPr>
    </w:p>
    <w:p w14:paraId="5490654D" w14:textId="77777777" w:rsidR="002D40D9" w:rsidRPr="00612D8A" w:rsidRDefault="002D40D9" w:rsidP="006B33A0">
      <w:pPr>
        <w:pStyle w:val="Level3Text"/>
      </w:pPr>
    </w:p>
    <w:p w14:paraId="428B0D52" w14:textId="77777777" w:rsidR="0048687D" w:rsidRPr="0048687D" w:rsidRDefault="0048687D" w:rsidP="0048687D">
      <w:pPr>
        <w:pStyle w:val="Level2Text"/>
      </w:pPr>
    </w:p>
    <w:p w14:paraId="6B8ACE2A" w14:textId="77777777" w:rsidR="00462569" w:rsidRPr="004D1FCD" w:rsidRDefault="00462569" w:rsidP="00462569">
      <w:pPr>
        <w:pStyle w:val="Level3Text"/>
        <w:ind w:left="1800"/>
      </w:pPr>
    </w:p>
    <w:p w14:paraId="4714171F" w14:textId="77777777" w:rsidR="002C02A8" w:rsidRPr="002C02A8" w:rsidRDefault="002C02A8" w:rsidP="002C02A8">
      <w:pPr>
        <w:pStyle w:val="Level2Text"/>
      </w:pPr>
    </w:p>
    <w:p w14:paraId="68C7CF75" w14:textId="77777777" w:rsidR="00B15952" w:rsidRPr="00B15952" w:rsidRDefault="00B15952" w:rsidP="00AE3ED4">
      <w:pPr>
        <w:pStyle w:val="Level3Text"/>
      </w:pPr>
    </w:p>
    <w:p w14:paraId="546EBB7B" w14:textId="77777777" w:rsidR="00603E6A" w:rsidRPr="00603E6A" w:rsidRDefault="00603E6A" w:rsidP="00603E6A">
      <w:pPr>
        <w:pStyle w:val="Level2Text"/>
      </w:pPr>
    </w:p>
    <w:p w14:paraId="371B40D1" w14:textId="77777777" w:rsidR="00980749" w:rsidRPr="00A307B3" w:rsidRDefault="00980749" w:rsidP="007C4E24">
      <w:pPr>
        <w:pStyle w:val="Level2Text"/>
      </w:pPr>
    </w:p>
    <w:p w14:paraId="2B925151" w14:textId="77777777" w:rsidR="00283715" w:rsidRPr="006D4B36" w:rsidRDefault="00283715" w:rsidP="003B07B5">
      <w:pPr>
        <w:pStyle w:val="Level3Text"/>
      </w:pPr>
    </w:p>
    <w:p w14:paraId="27465D87" w14:textId="77777777" w:rsidR="00224C6A" w:rsidRDefault="00224C6A" w:rsidP="003B07B5">
      <w:pPr>
        <w:pStyle w:val="Heading3"/>
        <w:numPr>
          <w:ilvl w:val="0"/>
          <w:numId w:val="0"/>
        </w:numPr>
        <w:ind w:left="1080"/>
        <w:rPr>
          <w:rFonts w:ascii="Arial" w:hAnsi="Arial" w:cs="Arial"/>
        </w:rPr>
      </w:pPr>
    </w:p>
    <w:p w14:paraId="517EDA5C" w14:textId="77777777" w:rsidR="00224C6A" w:rsidRPr="00224C6A" w:rsidRDefault="00224C6A" w:rsidP="00224C6A">
      <w:pPr>
        <w:pStyle w:val="Level3Text"/>
      </w:pPr>
    </w:p>
    <w:p w14:paraId="0A8BDEDB" w14:textId="77777777" w:rsidR="001220F0" w:rsidRPr="00CD3F25" w:rsidRDefault="001220F0" w:rsidP="00D10670">
      <w:pPr>
        <w:pStyle w:val="Level3Text"/>
      </w:pPr>
    </w:p>
    <w:p w14:paraId="32F12C76" w14:textId="77777777" w:rsidR="0033762E" w:rsidRPr="0033762E" w:rsidRDefault="0033762E" w:rsidP="0033762E">
      <w:pPr>
        <w:pStyle w:val="Level3Text"/>
      </w:pPr>
    </w:p>
    <w:p w14:paraId="6943677B" w14:textId="77777777" w:rsidR="004164FD" w:rsidRPr="004164FD" w:rsidRDefault="004164FD" w:rsidP="004164FD">
      <w:pPr>
        <w:pStyle w:val="Level3Text"/>
      </w:pPr>
    </w:p>
    <w:p w14:paraId="59E5D7DD" w14:textId="77777777" w:rsidR="00C83AE7" w:rsidRDefault="00C83AE7" w:rsidP="00E85422">
      <w:pPr>
        <w:pStyle w:val="Level3Text"/>
      </w:pPr>
    </w:p>
    <w:p w14:paraId="61970EA0" w14:textId="77777777" w:rsidR="00C83AE7" w:rsidRPr="00E85422" w:rsidRDefault="00C83AE7" w:rsidP="00E85422">
      <w:pPr>
        <w:pStyle w:val="Level3Text"/>
      </w:pPr>
    </w:p>
    <w:p w14:paraId="7B190C0E" w14:textId="77777777" w:rsidR="008314FC" w:rsidRPr="008314FC" w:rsidRDefault="008314FC" w:rsidP="008314FC">
      <w:pPr>
        <w:pStyle w:val="Level3Text"/>
      </w:pPr>
    </w:p>
    <w:p w14:paraId="0AF05F90" w14:textId="77777777" w:rsidR="00DF54B3" w:rsidRPr="001D44AB" w:rsidRDefault="00DF54B3" w:rsidP="00E95797">
      <w:pPr>
        <w:pStyle w:val="Level3Text"/>
      </w:pPr>
    </w:p>
    <w:p w14:paraId="428ECF22" w14:textId="77777777" w:rsidR="009D3AC9" w:rsidRPr="009D3AC9" w:rsidRDefault="009D3AC9" w:rsidP="009D3AC9">
      <w:pPr>
        <w:pStyle w:val="Level3Text"/>
      </w:pPr>
    </w:p>
    <w:p w14:paraId="7BAD318D" w14:textId="77777777" w:rsidR="005D793D" w:rsidRPr="005D793D" w:rsidRDefault="005D793D" w:rsidP="005D793D">
      <w:pPr>
        <w:pStyle w:val="Level2Text"/>
      </w:pPr>
    </w:p>
    <w:p w14:paraId="3E52E522" w14:textId="77777777" w:rsidR="002546F8" w:rsidRPr="00106321" w:rsidRDefault="002546F8" w:rsidP="00906C03">
      <w:pPr>
        <w:pStyle w:val="Level3Text"/>
      </w:pPr>
    </w:p>
    <w:p w14:paraId="0D2D2D62" w14:textId="77777777" w:rsidR="002618C5" w:rsidRPr="002618C5" w:rsidRDefault="002618C5" w:rsidP="002618C5">
      <w:pPr>
        <w:pStyle w:val="Level3Text"/>
      </w:pPr>
    </w:p>
    <w:p w14:paraId="1932CEE3" w14:textId="77777777" w:rsidR="00501F4F" w:rsidRPr="00501F4F" w:rsidRDefault="00501F4F" w:rsidP="00501F4F">
      <w:pPr>
        <w:pStyle w:val="Level3Text"/>
      </w:pPr>
    </w:p>
    <w:p w14:paraId="4D379C7A" w14:textId="77777777" w:rsidR="00D9399D" w:rsidRPr="00D9399D" w:rsidRDefault="00D9399D" w:rsidP="00D9399D">
      <w:pPr>
        <w:pStyle w:val="Level3Text"/>
      </w:pPr>
    </w:p>
    <w:p w14:paraId="697ACF22" w14:textId="77777777" w:rsidR="004945B6" w:rsidRPr="005E22C1" w:rsidRDefault="004945B6" w:rsidP="00414556">
      <w:pPr>
        <w:pStyle w:val="Level3Text"/>
      </w:pPr>
    </w:p>
    <w:p w14:paraId="27692AE3" w14:textId="77777777" w:rsidR="00062193" w:rsidRPr="00062193" w:rsidRDefault="00062193" w:rsidP="00062193">
      <w:pPr>
        <w:pStyle w:val="Level3Text"/>
      </w:pPr>
    </w:p>
    <w:p w14:paraId="089F10A6" w14:textId="77777777" w:rsidR="007351F4" w:rsidRPr="007351F4" w:rsidRDefault="007351F4" w:rsidP="007351F4">
      <w:pPr>
        <w:pStyle w:val="Level3Text"/>
      </w:pPr>
    </w:p>
    <w:p w14:paraId="594E5D09" w14:textId="77777777" w:rsidR="00B91802" w:rsidRPr="00B91802" w:rsidRDefault="00B91802" w:rsidP="00B91802">
      <w:pPr>
        <w:pStyle w:val="Level2Text"/>
      </w:pPr>
    </w:p>
    <w:p w14:paraId="2E540CF8" w14:textId="77777777" w:rsidR="008A74A4" w:rsidRPr="008A74A4" w:rsidRDefault="008A74A4" w:rsidP="008A74A4">
      <w:pPr>
        <w:pStyle w:val="Level2Text"/>
      </w:pPr>
    </w:p>
    <w:p w14:paraId="698252BE" w14:textId="77777777" w:rsidR="00B60EDA" w:rsidRPr="00B60EDA" w:rsidRDefault="00B60EDA" w:rsidP="00B60EDA">
      <w:pPr>
        <w:pStyle w:val="Level2Text"/>
      </w:pPr>
    </w:p>
    <w:p w14:paraId="47AD3C42" w14:textId="77777777" w:rsidR="00506578" w:rsidRPr="00506578" w:rsidRDefault="00506578" w:rsidP="00506578">
      <w:pPr>
        <w:pStyle w:val="Level2Text"/>
      </w:pPr>
    </w:p>
    <w:p w14:paraId="5BED85C5" w14:textId="77777777" w:rsidR="00CB656F" w:rsidRPr="00CB656F" w:rsidRDefault="00CB656F" w:rsidP="00CB656F">
      <w:pPr>
        <w:pStyle w:val="Level2Text"/>
      </w:pPr>
    </w:p>
    <w:p w14:paraId="4231AF95" w14:textId="77777777" w:rsidR="00A32D8A" w:rsidRPr="00A32D8A" w:rsidRDefault="00A32D8A" w:rsidP="00A32D8A">
      <w:pPr>
        <w:pStyle w:val="Level2Text"/>
      </w:pPr>
    </w:p>
    <w:p w14:paraId="0729B8E1" w14:textId="77777777" w:rsidR="002A36BD" w:rsidRDefault="002A36BD" w:rsidP="00FD441D"/>
    <w:p w14:paraId="66A649BB" w14:textId="77777777" w:rsidR="002A36BD" w:rsidRPr="00FD441D" w:rsidRDefault="002A36BD" w:rsidP="004078A3">
      <w:pPr>
        <w:pStyle w:val="PhotoCredit"/>
      </w:pPr>
    </w:p>
    <w:sectPr w:rsidR="002A36BD" w:rsidRPr="00FD441D" w:rsidSect="001C5AC4">
      <w:headerReference w:type="even" r:id="rId40"/>
      <w:headerReference w:type="default" r:id="rId41"/>
      <w:footerReference w:type="even" r:id="rId42"/>
      <w:footerReference w:type="default" r:id="rId43"/>
      <w:headerReference w:type="first" r:id="rId44"/>
      <w:footerReference w:type="first" r:id="rId45"/>
      <w:type w:val="continuous"/>
      <w:pgSz w:w="12240" w:h="15840"/>
      <w:pgMar w:top="1440" w:right="1440" w:bottom="108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Kamran Lodhi" w:date="2015-12-10T20:56:00Z" w:initials="KL">
    <w:p w14:paraId="565E69C0" w14:textId="5E466E0A" w:rsidR="005A6E31" w:rsidRDefault="005A6E31">
      <w:pPr>
        <w:pStyle w:val="CommentText"/>
      </w:pPr>
      <w:r>
        <w:rPr>
          <w:rStyle w:val="CommentReference"/>
        </w:rPr>
        <w:annotationRef/>
      </w:r>
      <w:r>
        <w:t>Total marks: 88</w:t>
      </w:r>
      <w:bookmarkStart w:id="1" w:name="_GoBack"/>
      <w:bookmarkEnd w:id="1"/>
    </w:p>
  </w:comment>
  <w:comment w:id="47" w:author="Kamran Lodhi" w:date="2015-12-10T14:04:00Z" w:initials="KL">
    <w:p w14:paraId="6C000564" w14:textId="77777777" w:rsidR="00DD5517" w:rsidRDefault="00DD5517">
      <w:pPr>
        <w:pStyle w:val="CommentText"/>
      </w:pPr>
      <w:r>
        <w:rPr>
          <w:rStyle w:val="CommentReference"/>
        </w:rPr>
        <w:annotationRef/>
      </w:r>
      <w:r>
        <w:t xml:space="preserve">As mentioned in previous report, </w:t>
      </w:r>
    </w:p>
    <w:p w14:paraId="57DBB15B" w14:textId="77777777" w:rsidR="00DD5517" w:rsidRDefault="00DD5517">
      <w:pPr>
        <w:pStyle w:val="CommentText"/>
      </w:pPr>
      <w:r>
        <w:t>User database should really be an internal entity instead of an actor, unless your user database is interacting with the outside world. If you feel that it should be an actor, give a brief justification in the next report.</w:t>
      </w:r>
    </w:p>
  </w:comment>
  <w:comment w:id="51" w:author="Kamran Lodhi" w:date="2015-12-10T14:09:00Z" w:initials="KL">
    <w:p w14:paraId="222FDCC8" w14:textId="77777777" w:rsidR="00DD5517" w:rsidRDefault="00DD5517">
      <w:pPr>
        <w:pStyle w:val="CommentText"/>
      </w:pPr>
      <w:r>
        <w:rPr>
          <w:rStyle w:val="CommentReference"/>
        </w:rPr>
        <w:annotationRef/>
      </w:r>
      <w:r>
        <w:t>Is this login or register UC? Says login, but looks like register</w:t>
      </w:r>
    </w:p>
  </w:comment>
  <w:comment w:id="52" w:author="Kamran Lodhi" w:date="2015-12-10T14:08:00Z" w:initials="KL">
    <w:p w14:paraId="2135ADA3" w14:textId="77777777" w:rsidR="00DD5517" w:rsidRDefault="00DD5517">
      <w:pPr>
        <w:pStyle w:val="CommentText"/>
      </w:pPr>
      <w:r>
        <w:rPr>
          <w:rStyle w:val="CommentReference"/>
        </w:rPr>
        <w:annotationRef/>
      </w:r>
      <w:r>
        <w:rPr>
          <w:rStyle w:val="CommentReference"/>
        </w:rPr>
        <w:t xml:space="preserve">Database cannot be an actor unless there is some specific reason as mentioned in previous report on the UC diagram. </w:t>
      </w:r>
    </w:p>
  </w:comment>
  <w:comment w:id="154" w:author="Kamran Lodhi" w:date="2015-12-10T14:13:00Z" w:initials="KL">
    <w:p w14:paraId="23531CE9" w14:textId="77777777" w:rsidR="00687549" w:rsidRDefault="00687549">
      <w:pPr>
        <w:pStyle w:val="CommentText"/>
      </w:pPr>
      <w:r>
        <w:rPr>
          <w:rStyle w:val="CommentReference"/>
        </w:rPr>
        <w:annotationRef/>
      </w:r>
      <w:r>
        <w:t>Are all images taken from this source or just this one?</w:t>
      </w:r>
    </w:p>
  </w:comment>
  <w:comment w:id="209" w:author="Kamran Lodhi" w:date="2015-12-10T14:23:00Z" w:initials="KL">
    <w:p w14:paraId="4688D030" w14:textId="77777777" w:rsidR="00B40764" w:rsidRDefault="00B40764">
      <w:pPr>
        <w:pStyle w:val="CommentText"/>
      </w:pPr>
      <w:r>
        <w:rPr>
          <w:rStyle w:val="CommentReference"/>
        </w:rPr>
        <w:annotationRef/>
      </w:r>
      <w:r>
        <w:t xml:space="preserve">For easier viewing and understanding, divide the diagram.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5E69C0" w15:done="0"/>
  <w15:commentEx w15:paraId="57DBB15B" w15:done="0"/>
  <w15:commentEx w15:paraId="222FDCC8" w15:done="0"/>
  <w15:commentEx w15:paraId="2135ADA3" w15:done="0"/>
  <w15:commentEx w15:paraId="23531CE9" w15:done="0"/>
  <w15:commentEx w15:paraId="4688D03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F77F4C" w14:textId="77777777" w:rsidR="000D6B22" w:rsidRDefault="000D6B22" w:rsidP="0079415B">
      <w:pPr>
        <w:spacing w:before="0"/>
      </w:pPr>
      <w:r>
        <w:separator/>
      </w:r>
    </w:p>
  </w:endnote>
  <w:endnote w:type="continuationSeparator" w:id="0">
    <w:p w14:paraId="081B15EA" w14:textId="77777777" w:rsidR="000D6B22" w:rsidRDefault="000D6B22" w:rsidP="0079415B">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ppleGaramond Bk">
    <w:altName w:val="Courier New"/>
    <w:charset w:val="00"/>
    <w:family w:val="auto"/>
    <w:pitch w:val="variable"/>
    <w:sig w:usb0="00000000"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enturyCdITCTT-Light">
    <w:altName w:val="Courier New"/>
    <w:charset w:val="00"/>
    <w:family w:val="auto"/>
    <w:pitch w:val="variable"/>
    <w:sig w:usb0="00000000" w:usb1="00000000" w:usb2="00000000" w:usb3="00000000" w:csb0="00000001"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5EB36C" w14:textId="77777777" w:rsidR="00DD5517" w:rsidRDefault="00DD551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917708"/>
      <w:docPartObj>
        <w:docPartGallery w:val="Page Numbers (Bottom of Page)"/>
        <w:docPartUnique/>
      </w:docPartObj>
    </w:sdtPr>
    <w:sdtEndPr/>
    <w:sdtContent>
      <w:p w14:paraId="6772F80B" w14:textId="77777777" w:rsidR="00DD5517" w:rsidRDefault="00DD5517">
        <w:pPr>
          <w:pStyle w:val="Footer"/>
          <w:jc w:val="center"/>
        </w:pPr>
        <w:r>
          <w:fldChar w:fldCharType="begin"/>
        </w:r>
        <w:r>
          <w:instrText xml:space="preserve"> PAGE   \* MERGEFORMAT </w:instrText>
        </w:r>
        <w:r>
          <w:fldChar w:fldCharType="separate"/>
        </w:r>
        <w:r w:rsidR="005A6E31">
          <w:rPr>
            <w:noProof/>
          </w:rPr>
          <w:t>1</w:t>
        </w:r>
        <w:r>
          <w:rPr>
            <w:noProof/>
          </w:rPr>
          <w:fldChar w:fldCharType="end"/>
        </w:r>
      </w:p>
    </w:sdtContent>
  </w:sdt>
  <w:p w14:paraId="40A2A399" w14:textId="77777777" w:rsidR="00DD5517" w:rsidRDefault="00DD551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8D7357" w14:textId="77777777" w:rsidR="00DD5517" w:rsidRDefault="00DD55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8FA5D2" w14:textId="77777777" w:rsidR="000D6B22" w:rsidRDefault="000D6B22" w:rsidP="0079415B">
      <w:pPr>
        <w:spacing w:before="0"/>
      </w:pPr>
      <w:r>
        <w:separator/>
      </w:r>
    </w:p>
  </w:footnote>
  <w:footnote w:type="continuationSeparator" w:id="0">
    <w:p w14:paraId="6355E1A4" w14:textId="77777777" w:rsidR="000D6B22" w:rsidRDefault="000D6B22" w:rsidP="0079415B">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EBBE16" w14:textId="77777777" w:rsidR="00DD5517" w:rsidRDefault="00DD551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287914" w14:textId="77777777" w:rsidR="00DD5517" w:rsidRDefault="00DD551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6FB2BB" w14:textId="77777777" w:rsidR="00DD5517" w:rsidRDefault="00DD551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611B0"/>
    <w:multiLevelType w:val="hybridMultilevel"/>
    <w:tmpl w:val="9AFC44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1C505E0"/>
    <w:multiLevelType w:val="hybridMultilevel"/>
    <w:tmpl w:val="2610B7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68A067B"/>
    <w:multiLevelType w:val="hybridMultilevel"/>
    <w:tmpl w:val="A6CA0C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A1278AE"/>
    <w:multiLevelType w:val="hybridMultilevel"/>
    <w:tmpl w:val="E13682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F30652B"/>
    <w:multiLevelType w:val="hybridMultilevel"/>
    <w:tmpl w:val="DE12F39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12D76325"/>
    <w:multiLevelType w:val="multilevel"/>
    <w:tmpl w:val="BCC8ED3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nsid w:val="1500621A"/>
    <w:multiLevelType w:val="hybridMultilevel"/>
    <w:tmpl w:val="A1B085E6"/>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15382F68"/>
    <w:multiLevelType w:val="hybridMultilevel"/>
    <w:tmpl w:val="A7F02F80"/>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8">
    <w:nsid w:val="15522385"/>
    <w:multiLevelType w:val="hybridMultilevel"/>
    <w:tmpl w:val="A29E1C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8AC4651"/>
    <w:multiLevelType w:val="multilevel"/>
    <w:tmpl w:val="1E2A895A"/>
    <w:styleLink w:val="ImportedStyle6"/>
    <w:lvl w:ilvl="0">
      <w:start w:val="1"/>
      <w:numFmt w:val="decimal"/>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tabs>
          <w:tab w:val="left" w:pos="720"/>
        </w:tabs>
        <w:ind w:left="144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tabs>
          <w:tab w:val="left" w:pos="720"/>
        </w:tabs>
        <w:ind w:left="1800" w:hanging="7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tabs>
          <w:tab w:val="left" w:pos="720"/>
        </w:tabs>
        <w:ind w:left="2520"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tabs>
          <w:tab w:val="left" w:pos="720"/>
        </w:tabs>
        <w:ind w:left="2880" w:hanging="108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tabs>
          <w:tab w:val="left" w:pos="720"/>
        </w:tabs>
        <w:ind w:left="360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tabs>
          <w:tab w:val="left" w:pos="720"/>
        </w:tabs>
        <w:ind w:left="3960" w:hanging="14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tabs>
          <w:tab w:val="left" w:pos="720"/>
        </w:tabs>
        <w:ind w:left="4680" w:hanging="18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nsid w:val="1BA12BC0"/>
    <w:multiLevelType w:val="hybridMultilevel"/>
    <w:tmpl w:val="5CCEAF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BF53721"/>
    <w:multiLevelType w:val="multilevel"/>
    <w:tmpl w:val="4B00BD0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nsid w:val="1D30005F"/>
    <w:multiLevelType w:val="hybridMultilevel"/>
    <w:tmpl w:val="C2E0C3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14F13A3"/>
    <w:multiLevelType w:val="hybridMultilevel"/>
    <w:tmpl w:val="F48A08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251007B0"/>
    <w:multiLevelType w:val="multilevel"/>
    <w:tmpl w:val="20BC0D36"/>
    <w:numStyleLink w:val="HeadingsList"/>
  </w:abstractNum>
  <w:abstractNum w:abstractNumId="15">
    <w:nsid w:val="26106578"/>
    <w:multiLevelType w:val="hybridMultilevel"/>
    <w:tmpl w:val="29B20F34"/>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16">
    <w:nsid w:val="2A6E0A52"/>
    <w:multiLevelType w:val="multilevel"/>
    <w:tmpl w:val="20BC0D36"/>
    <w:styleLink w:val="HeadingsList"/>
    <w:lvl w:ilvl="0">
      <w:start w:val="1"/>
      <w:numFmt w:val="upperRoman"/>
      <w:pStyle w:val="Heading1"/>
      <w:lvlText w:val="%1"/>
      <w:lvlJc w:val="left"/>
      <w:pPr>
        <w:ind w:left="360" w:hanging="360"/>
      </w:pPr>
      <w:rPr>
        <w:rFonts w:hint="default"/>
      </w:rPr>
    </w:lvl>
    <w:lvl w:ilvl="1">
      <w:start w:val="1"/>
      <w:numFmt w:val="decimal"/>
      <w:lvlRestart w:val="0"/>
      <w:pStyle w:val="Heading2"/>
      <w:lvlText w:val="%2"/>
      <w:lvlJc w:val="left"/>
      <w:pPr>
        <w:ind w:left="720" w:hanging="360"/>
      </w:pPr>
      <w:rPr>
        <w:rFonts w:hint="default"/>
      </w:rPr>
    </w:lvl>
    <w:lvl w:ilvl="2">
      <w:start w:val="1"/>
      <w:numFmt w:val="lowerLetter"/>
      <w:pStyle w:val="Heading3"/>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2B5A6168"/>
    <w:multiLevelType w:val="hybridMultilevel"/>
    <w:tmpl w:val="4142027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2C865292"/>
    <w:multiLevelType w:val="hybridMultilevel"/>
    <w:tmpl w:val="CD9C91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2DA54641"/>
    <w:multiLevelType w:val="hybridMultilevel"/>
    <w:tmpl w:val="874290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30DE688C"/>
    <w:multiLevelType w:val="hybridMultilevel"/>
    <w:tmpl w:val="0F20BC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10B3036"/>
    <w:multiLevelType w:val="hybridMultilevel"/>
    <w:tmpl w:val="954635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31DB6D11"/>
    <w:multiLevelType w:val="hybridMultilevel"/>
    <w:tmpl w:val="B2DC1A28"/>
    <w:lvl w:ilvl="0" w:tplc="0409000B">
      <w:start w:val="1"/>
      <w:numFmt w:val="bullet"/>
      <w:lvlText w:val=""/>
      <w:lvlJc w:val="left"/>
      <w:pPr>
        <w:ind w:left="2475" w:hanging="360"/>
      </w:pPr>
      <w:rPr>
        <w:rFonts w:ascii="Wingdings" w:hAnsi="Wingdings" w:hint="default"/>
      </w:rPr>
    </w:lvl>
    <w:lvl w:ilvl="1" w:tplc="04090003" w:tentative="1">
      <w:start w:val="1"/>
      <w:numFmt w:val="bullet"/>
      <w:lvlText w:val="o"/>
      <w:lvlJc w:val="left"/>
      <w:pPr>
        <w:ind w:left="3195" w:hanging="360"/>
      </w:pPr>
      <w:rPr>
        <w:rFonts w:ascii="Courier New" w:hAnsi="Courier New" w:cs="Courier New" w:hint="default"/>
      </w:rPr>
    </w:lvl>
    <w:lvl w:ilvl="2" w:tplc="04090005" w:tentative="1">
      <w:start w:val="1"/>
      <w:numFmt w:val="bullet"/>
      <w:lvlText w:val=""/>
      <w:lvlJc w:val="left"/>
      <w:pPr>
        <w:ind w:left="3915" w:hanging="360"/>
      </w:pPr>
      <w:rPr>
        <w:rFonts w:ascii="Wingdings" w:hAnsi="Wingdings" w:hint="default"/>
      </w:rPr>
    </w:lvl>
    <w:lvl w:ilvl="3" w:tplc="04090001" w:tentative="1">
      <w:start w:val="1"/>
      <w:numFmt w:val="bullet"/>
      <w:lvlText w:val=""/>
      <w:lvlJc w:val="left"/>
      <w:pPr>
        <w:ind w:left="4635" w:hanging="360"/>
      </w:pPr>
      <w:rPr>
        <w:rFonts w:ascii="Symbol" w:hAnsi="Symbol" w:hint="default"/>
      </w:rPr>
    </w:lvl>
    <w:lvl w:ilvl="4" w:tplc="04090003" w:tentative="1">
      <w:start w:val="1"/>
      <w:numFmt w:val="bullet"/>
      <w:lvlText w:val="o"/>
      <w:lvlJc w:val="left"/>
      <w:pPr>
        <w:ind w:left="5355" w:hanging="360"/>
      </w:pPr>
      <w:rPr>
        <w:rFonts w:ascii="Courier New" w:hAnsi="Courier New" w:cs="Courier New" w:hint="default"/>
      </w:rPr>
    </w:lvl>
    <w:lvl w:ilvl="5" w:tplc="04090005" w:tentative="1">
      <w:start w:val="1"/>
      <w:numFmt w:val="bullet"/>
      <w:lvlText w:val=""/>
      <w:lvlJc w:val="left"/>
      <w:pPr>
        <w:ind w:left="6075" w:hanging="360"/>
      </w:pPr>
      <w:rPr>
        <w:rFonts w:ascii="Wingdings" w:hAnsi="Wingdings" w:hint="default"/>
      </w:rPr>
    </w:lvl>
    <w:lvl w:ilvl="6" w:tplc="04090001" w:tentative="1">
      <w:start w:val="1"/>
      <w:numFmt w:val="bullet"/>
      <w:lvlText w:val=""/>
      <w:lvlJc w:val="left"/>
      <w:pPr>
        <w:ind w:left="6795" w:hanging="360"/>
      </w:pPr>
      <w:rPr>
        <w:rFonts w:ascii="Symbol" w:hAnsi="Symbol" w:hint="default"/>
      </w:rPr>
    </w:lvl>
    <w:lvl w:ilvl="7" w:tplc="04090003" w:tentative="1">
      <w:start w:val="1"/>
      <w:numFmt w:val="bullet"/>
      <w:lvlText w:val="o"/>
      <w:lvlJc w:val="left"/>
      <w:pPr>
        <w:ind w:left="7515" w:hanging="360"/>
      </w:pPr>
      <w:rPr>
        <w:rFonts w:ascii="Courier New" w:hAnsi="Courier New" w:cs="Courier New" w:hint="default"/>
      </w:rPr>
    </w:lvl>
    <w:lvl w:ilvl="8" w:tplc="04090005" w:tentative="1">
      <w:start w:val="1"/>
      <w:numFmt w:val="bullet"/>
      <w:lvlText w:val=""/>
      <w:lvlJc w:val="left"/>
      <w:pPr>
        <w:ind w:left="8235" w:hanging="360"/>
      </w:pPr>
      <w:rPr>
        <w:rFonts w:ascii="Wingdings" w:hAnsi="Wingdings" w:hint="default"/>
      </w:rPr>
    </w:lvl>
  </w:abstractNum>
  <w:abstractNum w:abstractNumId="23">
    <w:nsid w:val="346127BF"/>
    <w:multiLevelType w:val="hybridMultilevel"/>
    <w:tmpl w:val="F0B4E1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370D220B"/>
    <w:multiLevelType w:val="hybridMultilevel"/>
    <w:tmpl w:val="79D2C9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39040A47"/>
    <w:multiLevelType w:val="hybridMultilevel"/>
    <w:tmpl w:val="D5F84B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3CB9581B"/>
    <w:multiLevelType w:val="hybridMultilevel"/>
    <w:tmpl w:val="7F86A3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3CCE6018"/>
    <w:multiLevelType w:val="hybridMultilevel"/>
    <w:tmpl w:val="711A5F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42EA4BD3"/>
    <w:multiLevelType w:val="multilevel"/>
    <w:tmpl w:val="368E6922"/>
    <w:styleLink w:val="Numbered"/>
    <w:lvl w:ilvl="0">
      <w:start w:val="1"/>
      <w:numFmt w:val="decimal"/>
      <w:lvlText w:val="%1."/>
      <w:lvlJc w:val="left"/>
      <w:pPr>
        <w:tabs>
          <w:tab w:val="num" w:pos="327"/>
        </w:tabs>
        <w:ind w:left="327" w:hanging="327"/>
      </w:pPr>
      <w:rPr>
        <w:rFonts w:ascii="Helvetica" w:eastAsia="Helvetica" w:hAnsi="Helvetica" w:cs="Helvetica"/>
        <w:b w:val="0"/>
        <w:bCs w:val="0"/>
        <w:i w:val="0"/>
        <w:iCs w:val="0"/>
        <w:caps w:val="0"/>
        <w:smallCaps w:val="0"/>
        <w:strike w:val="0"/>
        <w:dstrike w:val="0"/>
        <w:outline w:val="0"/>
        <w:color w:val="000000"/>
        <w:spacing w:val="0"/>
        <w:kern w:val="0"/>
        <w:position w:val="0"/>
        <w:sz w:val="20"/>
        <w:szCs w:val="20"/>
        <w:u w:val="none"/>
        <w:vertAlign w:val="baseline"/>
      </w:rPr>
    </w:lvl>
    <w:lvl w:ilvl="1">
      <w:start w:val="1"/>
      <w:numFmt w:val="decimal"/>
      <w:lvlText w:val="%2."/>
      <w:lvlJc w:val="left"/>
      <w:pPr>
        <w:tabs>
          <w:tab w:val="num" w:pos="687"/>
        </w:tabs>
        <w:ind w:left="687" w:hanging="327"/>
      </w:pPr>
      <w:rPr>
        <w:rFonts w:ascii="Helvetica" w:eastAsia="Helvetica" w:hAnsi="Helvetica" w:cs="Helvetica"/>
        <w:b w:val="0"/>
        <w:bCs w:val="0"/>
        <w:i w:val="0"/>
        <w:iCs w:val="0"/>
        <w:caps w:val="0"/>
        <w:smallCaps w:val="0"/>
        <w:strike w:val="0"/>
        <w:dstrike w:val="0"/>
        <w:outline w:val="0"/>
        <w:color w:val="000000"/>
        <w:spacing w:val="0"/>
        <w:kern w:val="0"/>
        <w:position w:val="0"/>
        <w:sz w:val="20"/>
        <w:szCs w:val="20"/>
        <w:u w:val="none"/>
        <w:vertAlign w:val="baseline"/>
      </w:rPr>
    </w:lvl>
    <w:lvl w:ilvl="2">
      <w:start w:val="1"/>
      <w:numFmt w:val="decimal"/>
      <w:lvlText w:val="%3."/>
      <w:lvlJc w:val="left"/>
      <w:pPr>
        <w:tabs>
          <w:tab w:val="num" w:pos="1047"/>
        </w:tabs>
        <w:ind w:left="1047" w:hanging="327"/>
      </w:pPr>
      <w:rPr>
        <w:rFonts w:ascii="Helvetica" w:eastAsia="Helvetica" w:hAnsi="Helvetica" w:cs="Helvetica"/>
        <w:b w:val="0"/>
        <w:bCs w:val="0"/>
        <w:i w:val="0"/>
        <w:iCs w:val="0"/>
        <w:caps w:val="0"/>
        <w:smallCaps w:val="0"/>
        <w:strike w:val="0"/>
        <w:dstrike w:val="0"/>
        <w:outline w:val="0"/>
        <w:color w:val="000000"/>
        <w:spacing w:val="0"/>
        <w:kern w:val="0"/>
        <w:position w:val="0"/>
        <w:sz w:val="20"/>
        <w:szCs w:val="20"/>
        <w:u w:val="none"/>
        <w:vertAlign w:val="baseline"/>
      </w:rPr>
    </w:lvl>
    <w:lvl w:ilvl="3">
      <w:start w:val="1"/>
      <w:numFmt w:val="decimal"/>
      <w:lvlText w:val="%4."/>
      <w:lvlJc w:val="left"/>
      <w:pPr>
        <w:tabs>
          <w:tab w:val="num" w:pos="1407"/>
        </w:tabs>
        <w:ind w:left="1407" w:hanging="327"/>
      </w:pPr>
      <w:rPr>
        <w:rFonts w:ascii="Helvetica" w:eastAsia="Helvetica" w:hAnsi="Helvetica" w:cs="Helvetica"/>
        <w:b w:val="0"/>
        <w:bCs w:val="0"/>
        <w:i w:val="0"/>
        <w:iCs w:val="0"/>
        <w:caps w:val="0"/>
        <w:smallCaps w:val="0"/>
        <w:strike w:val="0"/>
        <w:dstrike w:val="0"/>
        <w:outline w:val="0"/>
        <w:color w:val="000000"/>
        <w:spacing w:val="0"/>
        <w:kern w:val="0"/>
        <w:position w:val="0"/>
        <w:sz w:val="20"/>
        <w:szCs w:val="20"/>
        <w:u w:val="none"/>
        <w:vertAlign w:val="baseline"/>
      </w:rPr>
    </w:lvl>
    <w:lvl w:ilvl="4">
      <w:start w:val="1"/>
      <w:numFmt w:val="decimal"/>
      <w:lvlText w:val="%5."/>
      <w:lvlJc w:val="left"/>
      <w:pPr>
        <w:tabs>
          <w:tab w:val="num" w:pos="1767"/>
        </w:tabs>
        <w:ind w:left="1767" w:hanging="327"/>
      </w:pPr>
      <w:rPr>
        <w:rFonts w:ascii="Helvetica" w:eastAsia="Helvetica" w:hAnsi="Helvetica" w:cs="Helvetica"/>
        <w:b w:val="0"/>
        <w:bCs w:val="0"/>
        <w:i w:val="0"/>
        <w:iCs w:val="0"/>
        <w:caps w:val="0"/>
        <w:smallCaps w:val="0"/>
        <w:strike w:val="0"/>
        <w:dstrike w:val="0"/>
        <w:outline w:val="0"/>
        <w:color w:val="000000"/>
        <w:spacing w:val="0"/>
        <w:kern w:val="0"/>
        <w:position w:val="0"/>
        <w:sz w:val="20"/>
        <w:szCs w:val="20"/>
        <w:u w:val="none"/>
        <w:vertAlign w:val="baseline"/>
      </w:rPr>
    </w:lvl>
    <w:lvl w:ilvl="5">
      <w:start w:val="1"/>
      <w:numFmt w:val="decimal"/>
      <w:lvlText w:val="%6."/>
      <w:lvlJc w:val="left"/>
      <w:pPr>
        <w:tabs>
          <w:tab w:val="num" w:pos="2127"/>
        </w:tabs>
        <w:ind w:left="2127" w:hanging="327"/>
      </w:pPr>
      <w:rPr>
        <w:rFonts w:ascii="Helvetica" w:eastAsia="Helvetica" w:hAnsi="Helvetica" w:cs="Helvetica"/>
        <w:b w:val="0"/>
        <w:bCs w:val="0"/>
        <w:i w:val="0"/>
        <w:iCs w:val="0"/>
        <w:caps w:val="0"/>
        <w:smallCaps w:val="0"/>
        <w:strike w:val="0"/>
        <w:dstrike w:val="0"/>
        <w:outline w:val="0"/>
        <w:color w:val="000000"/>
        <w:spacing w:val="0"/>
        <w:kern w:val="0"/>
        <w:position w:val="0"/>
        <w:sz w:val="20"/>
        <w:szCs w:val="20"/>
        <w:u w:val="none"/>
        <w:vertAlign w:val="baseline"/>
      </w:rPr>
    </w:lvl>
    <w:lvl w:ilvl="6">
      <w:start w:val="1"/>
      <w:numFmt w:val="decimal"/>
      <w:lvlText w:val="%7."/>
      <w:lvlJc w:val="left"/>
      <w:pPr>
        <w:tabs>
          <w:tab w:val="num" w:pos="2487"/>
        </w:tabs>
        <w:ind w:left="2487" w:hanging="327"/>
      </w:pPr>
      <w:rPr>
        <w:rFonts w:ascii="Helvetica" w:eastAsia="Helvetica" w:hAnsi="Helvetica" w:cs="Helvetica"/>
        <w:b w:val="0"/>
        <w:bCs w:val="0"/>
        <w:i w:val="0"/>
        <w:iCs w:val="0"/>
        <w:caps w:val="0"/>
        <w:smallCaps w:val="0"/>
        <w:strike w:val="0"/>
        <w:dstrike w:val="0"/>
        <w:outline w:val="0"/>
        <w:color w:val="000000"/>
        <w:spacing w:val="0"/>
        <w:kern w:val="0"/>
        <w:position w:val="0"/>
        <w:sz w:val="20"/>
        <w:szCs w:val="20"/>
        <w:u w:val="none"/>
        <w:vertAlign w:val="baseline"/>
      </w:rPr>
    </w:lvl>
    <w:lvl w:ilvl="7">
      <w:start w:val="1"/>
      <w:numFmt w:val="decimal"/>
      <w:lvlText w:val="%8."/>
      <w:lvlJc w:val="left"/>
      <w:pPr>
        <w:tabs>
          <w:tab w:val="num" w:pos="2847"/>
        </w:tabs>
        <w:ind w:left="2847" w:hanging="327"/>
      </w:pPr>
      <w:rPr>
        <w:rFonts w:ascii="Helvetica" w:eastAsia="Helvetica" w:hAnsi="Helvetica" w:cs="Helvetica"/>
        <w:b w:val="0"/>
        <w:bCs w:val="0"/>
        <w:i w:val="0"/>
        <w:iCs w:val="0"/>
        <w:caps w:val="0"/>
        <w:smallCaps w:val="0"/>
        <w:strike w:val="0"/>
        <w:dstrike w:val="0"/>
        <w:outline w:val="0"/>
        <w:color w:val="000000"/>
        <w:spacing w:val="0"/>
        <w:kern w:val="0"/>
        <w:position w:val="0"/>
        <w:sz w:val="20"/>
        <w:szCs w:val="20"/>
        <w:u w:val="none"/>
        <w:vertAlign w:val="baseline"/>
      </w:rPr>
    </w:lvl>
    <w:lvl w:ilvl="8">
      <w:start w:val="1"/>
      <w:numFmt w:val="decimal"/>
      <w:lvlText w:val="%9."/>
      <w:lvlJc w:val="left"/>
      <w:pPr>
        <w:tabs>
          <w:tab w:val="num" w:pos="3207"/>
        </w:tabs>
        <w:ind w:left="3207" w:hanging="327"/>
      </w:pPr>
      <w:rPr>
        <w:rFonts w:ascii="Helvetica" w:eastAsia="Helvetica" w:hAnsi="Helvetica" w:cs="Helvetica"/>
        <w:b w:val="0"/>
        <w:bCs w:val="0"/>
        <w:i w:val="0"/>
        <w:iCs w:val="0"/>
        <w:caps w:val="0"/>
        <w:smallCaps w:val="0"/>
        <w:strike w:val="0"/>
        <w:dstrike w:val="0"/>
        <w:outline w:val="0"/>
        <w:color w:val="000000"/>
        <w:spacing w:val="0"/>
        <w:kern w:val="0"/>
        <w:position w:val="0"/>
        <w:sz w:val="20"/>
        <w:szCs w:val="20"/>
        <w:u w:val="none"/>
        <w:vertAlign w:val="baseline"/>
      </w:rPr>
    </w:lvl>
  </w:abstractNum>
  <w:abstractNum w:abstractNumId="29">
    <w:nsid w:val="42F43F06"/>
    <w:multiLevelType w:val="hybridMultilevel"/>
    <w:tmpl w:val="16BA4E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431A0147"/>
    <w:multiLevelType w:val="hybridMultilevel"/>
    <w:tmpl w:val="F906F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nsid w:val="44535FA8"/>
    <w:multiLevelType w:val="hybridMultilevel"/>
    <w:tmpl w:val="0E82E1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4551051F"/>
    <w:multiLevelType w:val="hybridMultilevel"/>
    <w:tmpl w:val="4D38EE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49CE1A1F"/>
    <w:multiLevelType w:val="hybridMultilevel"/>
    <w:tmpl w:val="B290E5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4B1D5B80"/>
    <w:multiLevelType w:val="hybridMultilevel"/>
    <w:tmpl w:val="05169C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4B862600"/>
    <w:multiLevelType w:val="hybridMultilevel"/>
    <w:tmpl w:val="2F86A3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4FBA475C"/>
    <w:multiLevelType w:val="hybridMultilevel"/>
    <w:tmpl w:val="C03E94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4FBB70F1"/>
    <w:multiLevelType w:val="hybridMultilevel"/>
    <w:tmpl w:val="1E5881B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4FE54F7E"/>
    <w:multiLevelType w:val="hybridMultilevel"/>
    <w:tmpl w:val="A9D25C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50D24EB3"/>
    <w:multiLevelType w:val="hybridMultilevel"/>
    <w:tmpl w:val="AA02A6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nsid w:val="515D2473"/>
    <w:multiLevelType w:val="hybridMultilevel"/>
    <w:tmpl w:val="062ABD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1">
    <w:nsid w:val="53D02902"/>
    <w:multiLevelType w:val="hybridMultilevel"/>
    <w:tmpl w:val="323A5228"/>
    <w:lvl w:ilvl="0" w:tplc="47527CA6">
      <w:start w:val="1"/>
      <w:numFmt w:val="decimal"/>
      <w:pStyle w:val="stimulus"/>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2">
    <w:nsid w:val="56053A3B"/>
    <w:multiLevelType w:val="hybridMultilevel"/>
    <w:tmpl w:val="4D6A4902"/>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43">
    <w:nsid w:val="57BC0D67"/>
    <w:multiLevelType w:val="hybridMultilevel"/>
    <w:tmpl w:val="940E87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nsid w:val="5D443B51"/>
    <w:multiLevelType w:val="hybridMultilevel"/>
    <w:tmpl w:val="A01244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nsid w:val="62477E93"/>
    <w:multiLevelType w:val="hybridMultilevel"/>
    <w:tmpl w:val="20385C3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nsid w:val="66EB07BE"/>
    <w:multiLevelType w:val="hybridMultilevel"/>
    <w:tmpl w:val="7FB4BA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nsid w:val="6E7D7E93"/>
    <w:multiLevelType w:val="hybridMultilevel"/>
    <w:tmpl w:val="34DA04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nsid w:val="75656C24"/>
    <w:multiLevelType w:val="hybridMultilevel"/>
    <w:tmpl w:val="FE14E1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nsid w:val="7A57376E"/>
    <w:multiLevelType w:val="hybridMultilevel"/>
    <w:tmpl w:val="541875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nsid w:val="7A904BE5"/>
    <w:multiLevelType w:val="hybridMultilevel"/>
    <w:tmpl w:val="931C2FD6"/>
    <w:lvl w:ilvl="0" w:tplc="0409000B">
      <w:start w:val="1"/>
      <w:numFmt w:val="bullet"/>
      <w:lvlText w:val=""/>
      <w:lvlJc w:val="left"/>
      <w:pPr>
        <w:ind w:left="2445" w:hanging="360"/>
      </w:pPr>
      <w:rPr>
        <w:rFonts w:ascii="Wingdings" w:hAnsi="Wingdings" w:hint="default"/>
      </w:rPr>
    </w:lvl>
    <w:lvl w:ilvl="1" w:tplc="04090003" w:tentative="1">
      <w:start w:val="1"/>
      <w:numFmt w:val="bullet"/>
      <w:lvlText w:val="o"/>
      <w:lvlJc w:val="left"/>
      <w:pPr>
        <w:ind w:left="3165" w:hanging="360"/>
      </w:pPr>
      <w:rPr>
        <w:rFonts w:ascii="Courier New" w:hAnsi="Courier New" w:cs="Courier New" w:hint="default"/>
      </w:rPr>
    </w:lvl>
    <w:lvl w:ilvl="2" w:tplc="04090005" w:tentative="1">
      <w:start w:val="1"/>
      <w:numFmt w:val="bullet"/>
      <w:lvlText w:val=""/>
      <w:lvlJc w:val="left"/>
      <w:pPr>
        <w:ind w:left="3885" w:hanging="360"/>
      </w:pPr>
      <w:rPr>
        <w:rFonts w:ascii="Wingdings" w:hAnsi="Wingdings" w:hint="default"/>
      </w:rPr>
    </w:lvl>
    <w:lvl w:ilvl="3" w:tplc="04090001" w:tentative="1">
      <w:start w:val="1"/>
      <w:numFmt w:val="bullet"/>
      <w:lvlText w:val=""/>
      <w:lvlJc w:val="left"/>
      <w:pPr>
        <w:ind w:left="4605" w:hanging="360"/>
      </w:pPr>
      <w:rPr>
        <w:rFonts w:ascii="Symbol" w:hAnsi="Symbol" w:hint="default"/>
      </w:rPr>
    </w:lvl>
    <w:lvl w:ilvl="4" w:tplc="04090003" w:tentative="1">
      <w:start w:val="1"/>
      <w:numFmt w:val="bullet"/>
      <w:lvlText w:val="o"/>
      <w:lvlJc w:val="left"/>
      <w:pPr>
        <w:ind w:left="5325" w:hanging="360"/>
      </w:pPr>
      <w:rPr>
        <w:rFonts w:ascii="Courier New" w:hAnsi="Courier New" w:cs="Courier New" w:hint="default"/>
      </w:rPr>
    </w:lvl>
    <w:lvl w:ilvl="5" w:tplc="04090005" w:tentative="1">
      <w:start w:val="1"/>
      <w:numFmt w:val="bullet"/>
      <w:lvlText w:val=""/>
      <w:lvlJc w:val="left"/>
      <w:pPr>
        <w:ind w:left="6045" w:hanging="360"/>
      </w:pPr>
      <w:rPr>
        <w:rFonts w:ascii="Wingdings" w:hAnsi="Wingdings" w:hint="default"/>
      </w:rPr>
    </w:lvl>
    <w:lvl w:ilvl="6" w:tplc="04090001" w:tentative="1">
      <w:start w:val="1"/>
      <w:numFmt w:val="bullet"/>
      <w:lvlText w:val=""/>
      <w:lvlJc w:val="left"/>
      <w:pPr>
        <w:ind w:left="6765" w:hanging="360"/>
      </w:pPr>
      <w:rPr>
        <w:rFonts w:ascii="Symbol" w:hAnsi="Symbol" w:hint="default"/>
      </w:rPr>
    </w:lvl>
    <w:lvl w:ilvl="7" w:tplc="04090003" w:tentative="1">
      <w:start w:val="1"/>
      <w:numFmt w:val="bullet"/>
      <w:lvlText w:val="o"/>
      <w:lvlJc w:val="left"/>
      <w:pPr>
        <w:ind w:left="7485" w:hanging="360"/>
      </w:pPr>
      <w:rPr>
        <w:rFonts w:ascii="Courier New" w:hAnsi="Courier New" w:cs="Courier New" w:hint="default"/>
      </w:rPr>
    </w:lvl>
    <w:lvl w:ilvl="8" w:tplc="04090005" w:tentative="1">
      <w:start w:val="1"/>
      <w:numFmt w:val="bullet"/>
      <w:lvlText w:val=""/>
      <w:lvlJc w:val="left"/>
      <w:pPr>
        <w:ind w:left="8205" w:hanging="360"/>
      </w:pPr>
      <w:rPr>
        <w:rFonts w:ascii="Wingdings" w:hAnsi="Wingdings" w:hint="default"/>
      </w:rPr>
    </w:lvl>
  </w:abstractNum>
  <w:num w:numId="1">
    <w:abstractNumId w:val="16"/>
  </w:num>
  <w:num w:numId="2">
    <w:abstractNumId w:val="14"/>
  </w:num>
  <w:num w:numId="3">
    <w:abstractNumId w:val="28"/>
  </w:num>
  <w:num w:numId="4">
    <w:abstractNumId w:val="14"/>
  </w:num>
  <w:num w:numId="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1"/>
    <w:lvlOverride w:ilvl="0">
      <w:startOverride w:val="1"/>
    </w:lvlOverride>
  </w:num>
  <w:num w:numId="7">
    <w:abstractNumId w:val="41"/>
    <w:lvlOverride w:ilvl="0">
      <w:startOverride w:val="1"/>
    </w:lvlOverride>
  </w:num>
  <w:num w:numId="8">
    <w:abstractNumId w:val="41"/>
    <w:lvlOverride w:ilvl="0">
      <w:startOverride w:val="1"/>
    </w:lvlOverride>
  </w:num>
  <w:num w:numId="9">
    <w:abstractNumId w:val="41"/>
    <w:lvlOverride w:ilvl="0">
      <w:startOverride w:val="1"/>
    </w:lvlOverride>
  </w:num>
  <w:num w:numId="10">
    <w:abstractNumId w:val="41"/>
    <w:lvlOverride w:ilvl="0">
      <w:startOverride w:val="1"/>
    </w:lvlOverride>
  </w:num>
  <w:num w:numId="11">
    <w:abstractNumId w:val="41"/>
    <w:lvlOverride w:ilvl="0">
      <w:startOverride w:val="1"/>
    </w:lvlOverride>
  </w:num>
  <w:num w:numId="12">
    <w:abstractNumId w:val="41"/>
    <w:lvlOverride w:ilvl="0">
      <w:startOverride w:val="1"/>
    </w:lvlOverride>
  </w:num>
  <w:num w:numId="13">
    <w:abstractNumId w:val="41"/>
    <w:lvlOverride w:ilvl="0">
      <w:startOverride w:val="1"/>
    </w:lvlOverride>
  </w:num>
  <w:num w:numId="14">
    <w:abstractNumId w:val="41"/>
    <w:lvlOverride w:ilvl="0">
      <w:startOverride w:val="1"/>
    </w:lvlOverride>
  </w:num>
  <w:num w:numId="15">
    <w:abstractNumId w:val="41"/>
    <w:lvlOverride w:ilvl="0">
      <w:startOverride w:val="1"/>
    </w:lvlOverride>
  </w:num>
  <w:num w:numId="16">
    <w:abstractNumId w:val="41"/>
    <w:lvlOverride w:ilvl="0">
      <w:startOverride w:val="1"/>
    </w:lvlOverride>
  </w:num>
  <w:num w:numId="17">
    <w:abstractNumId w:val="41"/>
    <w:lvlOverride w:ilvl="0">
      <w:startOverride w:val="1"/>
    </w:lvlOverride>
  </w:num>
  <w:num w:numId="18">
    <w:abstractNumId w:val="41"/>
    <w:lvlOverride w:ilvl="0">
      <w:startOverride w:val="1"/>
    </w:lvlOverride>
  </w:num>
  <w:num w:numId="19">
    <w:abstractNumId w:val="41"/>
    <w:lvlOverride w:ilvl="0">
      <w:startOverride w:val="1"/>
    </w:lvlOverride>
  </w:num>
  <w:num w:numId="2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26"/>
  </w:num>
  <w:num w:numId="23">
    <w:abstractNumId w:val="19"/>
  </w:num>
  <w:num w:numId="24">
    <w:abstractNumId w:val="10"/>
  </w:num>
  <w:num w:numId="25">
    <w:abstractNumId w:val="47"/>
  </w:num>
  <w:num w:numId="26">
    <w:abstractNumId w:val="32"/>
  </w:num>
  <w:num w:numId="27">
    <w:abstractNumId w:val="2"/>
  </w:num>
  <w:num w:numId="28">
    <w:abstractNumId w:val="48"/>
  </w:num>
  <w:num w:numId="29">
    <w:abstractNumId w:val="21"/>
  </w:num>
  <w:num w:numId="30">
    <w:abstractNumId w:val="31"/>
  </w:num>
  <w:num w:numId="31">
    <w:abstractNumId w:val="25"/>
  </w:num>
  <w:num w:numId="32">
    <w:abstractNumId w:val="18"/>
  </w:num>
  <w:num w:numId="33">
    <w:abstractNumId w:val="45"/>
  </w:num>
  <w:num w:numId="34">
    <w:abstractNumId w:val="46"/>
  </w:num>
  <w:num w:numId="35">
    <w:abstractNumId w:val="49"/>
  </w:num>
  <w:num w:numId="36">
    <w:abstractNumId w:val="43"/>
  </w:num>
  <w:num w:numId="37">
    <w:abstractNumId w:val="12"/>
  </w:num>
  <w:num w:numId="38">
    <w:abstractNumId w:val="27"/>
  </w:num>
  <w:num w:numId="39">
    <w:abstractNumId w:val="0"/>
  </w:num>
  <w:num w:numId="40">
    <w:abstractNumId w:val="34"/>
  </w:num>
  <w:num w:numId="41">
    <w:abstractNumId w:val="20"/>
  </w:num>
  <w:num w:numId="42">
    <w:abstractNumId w:val="35"/>
  </w:num>
  <w:num w:numId="43">
    <w:abstractNumId w:val="1"/>
  </w:num>
  <w:num w:numId="44">
    <w:abstractNumId w:val="36"/>
  </w:num>
  <w:num w:numId="45">
    <w:abstractNumId w:val="38"/>
  </w:num>
  <w:num w:numId="46">
    <w:abstractNumId w:val="3"/>
  </w:num>
  <w:num w:numId="47">
    <w:abstractNumId w:val="13"/>
  </w:num>
  <w:num w:numId="48">
    <w:abstractNumId w:val="24"/>
  </w:num>
  <w:num w:numId="49">
    <w:abstractNumId w:val="39"/>
  </w:num>
  <w:num w:numId="50">
    <w:abstractNumId w:val="33"/>
  </w:num>
  <w:num w:numId="51">
    <w:abstractNumId w:val="14"/>
  </w:num>
  <w:num w:numId="52">
    <w:abstractNumId w:val="5"/>
  </w:num>
  <w:num w:numId="53">
    <w:abstractNumId w:val="11"/>
  </w:num>
  <w:num w:numId="54">
    <w:abstractNumId w:val="41"/>
    <w:lvlOverride w:ilvl="0">
      <w:startOverride w:val="1"/>
    </w:lvlOverride>
  </w:num>
  <w:num w:numId="55">
    <w:abstractNumId w:val="41"/>
    <w:lvlOverride w:ilvl="0">
      <w:startOverride w:val="1"/>
    </w:lvlOverride>
  </w:num>
  <w:num w:numId="56">
    <w:abstractNumId w:val="41"/>
    <w:lvlOverride w:ilvl="0">
      <w:startOverride w:val="1"/>
    </w:lvlOverride>
  </w:num>
  <w:num w:numId="57">
    <w:abstractNumId w:val="41"/>
    <w:lvlOverride w:ilvl="0">
      <w:startOverride w:val="1"/>
    </w:lvlOverride>
  </w:num>
  <w:num w:numId="58">
    <w:abstractNumId w:val="41"/>
    <w:lvlOverride w:ilvl="0">
      <w:startOverride w:val="1"/>
    </w:lvlOverride>
  </w:num>
  <w:num w:numId="59">
    <w:abstractNumId w:val="41"/>
    <w:lvlOverride w:ilvl="0">
      <w:startOverride w:val="1"/>
    </w:lvlOverride>
  </w:num>
  <w:num w:numId="60">
    <w:abstractNumId w:val="41"/>
    <w:lvlOverride w:ilvl="0">
      <w:startOverride w:val="1"/>
    </w:lvlOverride>
  </w:num>
  <w:num w:numId="61">
    <w:abstractNumId w:val="41"/>
    <w:lvlOverride w:ilvl="0">
      <w:startOverride w:val="1"/>
    </w:lvlOverride>
  </w:num>
  <w:num w:numId="62">
    <w:abstractNumId w:val="6"/>
  </w:num>
  <w:num w:numId="63">
    <w:abstractNumId w:val="29"/>
  </w:num>
  <w:num w:numId="64">
    <w:abstractNumId w:val="9"/>
  </w:num>
  <w:num w:numId="65">
    <w:abstractNumId w:val="4"/>
  </w:num>
  <w:num w:numId="66">
    <w:abstractNumId w:val="17"/>
  </w:num>
  <w:num w:numId="67">
    <w:abstractNumId w:val="22"/>
  </w:num>
  <w:num w:numId="68">
    <w:abstractNumId w:val="42"/>
  </w:num>
  <w:num w:numId="69">
    <w:abstractNumId w:val="15"/>
  </w:num>
  <w:num w:numId="70">
    <w:abstractNumId w:val="50"/>
  </w:num>
  <w:num w:numId="71">
    <w:abstractNumId w:val="7"/>
  </w:num>
  <w:num w:numId="72">
    <w:abstractNumId w:val="40"/>
  </w:num>
  <w:num w:numId="73">
    <w:abstractNumId w:val="30"/>
  </w:num>
  <w:num w:numId="74">
    <w:abstractNumId w:val="44"/>
  </w:num>
  <w:num w:numId="75">
    <w:abstractNumId w:val="8"/>
  </w:num>
  <w:numIdMacAtCleanup w:val="7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mran Lodhi">
    <w15:presenceInfo w15:providerId="Windows Live" w15:userId="f8f20b58ea6aee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4661"/>
    <w:rsid w:val="0000057A"/>
    <w:rsid w:val="00003362"/>
    <w:rsid w:val="00007A61"/>
    <w:rsid w:val="00007C33"/>
    <w:rsid w:val="000108D5"/>
    <w:rsid w:val="00012317"/>
    <w:rsid w:val="00014EE9"/>
    <w:rsid w:val="00017A62"/>
    <w:rsid w:val="000227E9"/>
    <w:rsid w:val="00025412"/>
    <w:rsid w:val="00025B8B"/>
    <w:rsid w:val="0002746B"/>
    <w:rsid w:val="00031D40"/>
    <w:rsid w:val="00034071"/>
    <w:rsid w:val="000358D1"/>
    <w:rsid w:val="00035CE6"/>
    <w:rsid w:val="000378DF"/>
    <w:rsid w:val="00037ABC"/>
    <w:rsid w:val="00041F17"/>
    <w:rsid w:val="00044404"/>
    <w:rsid w:val="00045C37"/>
    <w:rsid w:val="0004744F"/>
    <w:rsid w:val="00047B96"/>
    <w:rsid w:val="0005093C"/>
    <w:rsid w:val="00050B1A"/>
    <w:rsid w:val="0005180A"/>
    <w:rsid w:val="00052D70"/>
    <w:rsid w:val="000571E3"/>
    <w:rsid w:val="000573DB"/>
    <w:rsid w:val="00057448"/>
    <w:rsid w:val="00060B60"/>
    <w:rsid w:val="0006116E"/>
    <w:rsid w:val="00061B79"/>
    <w:rsid w:val="00062193"/>
    <w:rsid w:val="0006474E"/>
    <w:rsid w:val="00064DA8"/>
    <w:rsid w:val="00066561"/>
    <w:rsid w:val="000700FB"/>
    <w:rsid w:val="00070472"/>
    <w:rsid w:val="00072191"/>
    <w:rsid w:val="00075014"/>
    <w:rsid w:val="000758FB"/>
    <w:rsid w:val="000759FB"/>
    <w:rsid w:val="00075F28"/>
    <w:rsid w:val="00076525"/>
    <w:rsid w:val="0007774D"/>
    <w:rsid w:val="00081BFC"/>
    <w:rsid w:val="00082AA7"/>
    <w:rsid w:val="00083411"/>
    <w:rsid w:val="0008390B"/>
    <w:rsid w:val="00086721"/>
    <w:rsid w:val="00090B17"/>
    <w:rsid w:val="0009136E"/>
    <w:rsid w:val="00092414"/>
    <w:rsid w:val="000929A4"/>
    <w:rsid w:val="00092F1E"/>
    <w:rsid w:val="00092F9F"/>
    <w:rsid w:val="00093B46"/>
    <w:rsid w:val="00097408"/>
    <w:rsid w:val="000A0B4A"/>
    <w:rsid w:val="000A4210"/>
    <w:rsid w:val="000A53C4"/>
    <w:rsid w:val="000A5525"/>
    <w:rsid w:val="000A58E8"/>
    <w:rsid w:val="000A7459"/>
    <w:rsid w:val="000A76D4"/>
    <w:rsid w:val="000B3229"/>
    <w:rsid w:val="000B421B"/>
    <w:rsid w:val="000B7833"/>
    <w:rsid w:val="000C0B50"/>
    <w:rsid w:val="000C0D66"/>
    <w:rsid w:val="000C0E44"/>
    <w:rsid w:val="000C10B8"/>
    <w:rsid w:val="000C19AE"/>
    <w:rsid w:val="000C1E16"/>
    <w:rsid w:val="000C1EB4"/>
    <w:rsid w:val="000C3B96"/>
    <w:rsid w:val="000C7CCC"/>
    <w:rsid w:val="000D01F0"/>
    <w:rsid w:val="000D0DF3"/>
    <w:rsid w:val="000D18C5"/>
    <w:rsid w:val="000D26B3"/>
    <w:rsid w:val="000D31B8"/>
    <w:rsid w:val="000D3D22"/>
    <w:rsid w:val="000D6B22"/>
    <w:rsid w:val="000D738F"/>
    <w:rsid w:val="000D739D"/>
    <w:rsid w:val="000D7F47"/>
    <w:rsid w:val="000E004A"/>
    <w:rsid w:val="000E15A1"/>
    <w:rsid w:val="000E1738"/>
    <w:rsid w:val="000E1B78"/>
    <w:rsid w:val="000E219E"/>
    <w:rsid w:val="000E3EEE"/>
    <w:rsid w:val="000E415A"/>
    <w:rsid w:val="000E480A"/>
    <w:rsid w:val="000E4842"/>
    <w:rsid w:val="000E55A5"/>
    <w:rsid w:val="000E69C4"/>
    <w:rsid w:val="000E7192"/>
    <w:rsid w:val="000E71EF"/>
    <w:rsid w:val="000F03DB"/>
    <w:rsid w:val="000F0AE7"/>
    <w:rsid w:val="000F26AE"/>
    <w:rsid w:val="000F2C09"/>
    <w:rsid w:val="000F2EB2"/>
    <w:rsid w:val="000F3053"/>
    <w:rsid w:val="000F4425"/>
    <w:rsid w:val="000F5768"/>
    <w:rsid w:val="000F59F2"/>
    <w:rsid w:val="000F675B"/>
    <w:rsid w:val="00102C3F"/>
    <w:rsid w:val="00104FBE"/>
    <w:rsid w:val="001059DD"/>
    <w:rsid w:val="00106321"/>
    <w:rsid w:val="001079D0"/>
    <w:rsid w:val="0011035C"/>
    <w:rsid w:val="00110B07"/>
    <w:rsid w:val="00110C63"/>
    <w:rsid w:val="0011131B"/>
    <w:rsid w:val="00112952"/>
    <w:rsid w:val="001130EF"/>
    <w:rsid w:val="00114BF8"/>
    <w:rsid w:val="00114E34"/>
    <w:rsid w:val="00115B9F"/>
    <w:rsid w:val="0011609A"/>
    <w:rsid w:val="00116769"/>
    <w:rsid w:val="00117D95"/>
    <w:rsid w:val="0012156A"/>
    <w:rsid w:val="001220F0"/>
    <w:rsid w:val="00122546"/>
    <w:rsid w:val="00123350"/>
    <w:rsid w:val="001244A8"/>
    <w:rsid w:val="001251BA"/>
    <w:rsid w:val="001253DD"/>
    <w:rsid w:val="001255C9"/>
    <w:rsid w:val="00125C38"/>
    <w:rsid w:val="00126993"/>
    <w:rsid w:val="00127838"/>
    <w:rsid w:val="00132DAE"/>
    <w:rsid w:val="00134B19"/>
    <w:rsid w:val="00142164"/>
    <w:rsid w:val="00145717"/>
    <w:rsid w:val="00145EE8"/>
    <w:rsid w:val="00147A70"/>
    <w:rsid w:val="00147CEA"/>
    <w:rsid w:val="00153C1E"/>
    <w:rsid w:val="0015450D"/>
    <w:rsid w:val="00154EF9"/>
    <w:rsid w:val="00160F10"/>
    <w:rsid w:val="00161CC9"/>
    <w:rsid w:val="00162B48"/>
    <w:rsid w:val="0016478E"/>
    <w:rsid w:val="00164F5C"/>
    <w:rsid w:val="00173F38"/>
    <w:rsid w:val="00174101"/>
    <w:rsid w:val="001760B0"/>
    <w:rsid w:val="001761B8"/>
    <w:rsid w:val="00181012"/>
    <w:rsid w:val="00181CB8"/>
    <w:rsid w:val="00181CC8"/>
    <w:rsid w:val="00186FB1"/>
    <w:rsid w:val="00186FB5"/>
    <w:rsid w:val="001874D4"/>
    <w:rsid w:val="00190CC9"/>
    <w:rsid w:val="00190D9A"/>
    <w:rsid w:val="0019212A"/>
    <w:rsid w:val="00193CFB"/>
    <w:rsid w:val="00196BB0"/>
    <w:rsid w:val="001971F7"/>
    <w:rsid w:val="001979AC"/>
    <w:rsid w:val="001A1D67"/>
    <w:rsid w:val="001A2048"/>
    <w:rsid w:val="001A2C76"/>
    <w:rsid w:val="001A30C0"/>
    <w:rsid w:val="001A3982"/>
    <w:rsid w:val="001A46E4"/>
    <w:rsid w:val="001B154C"/>
    <w:rsid w:val="001B18B4"/>
    <w:rsid w:val="001B46D4"/>
    <w:rsid w:val="001B5446"/>
    <w:rsid w:val="001B5F0C"/>
    <w:rsid w:val="001B6D59"/>
    <w:rsid w:val="001B73AF"/>
    <w:rsid w:val="001B750F"/>
    <w:rsid w:val="001B7E3E"/>
    <w:rsid w:val="001C0671"/>
    <w:rsid w:val="001C1BB1"/>
    <w:rsid w:val="001C2B30"/>
    <w:rsid w:val="001C40D5"/>
    <w:rsid w:val="001C5906"/>
    <w:rsid w:val="001C5AC4"/>
    <w:rsid w:val="001C643F"/>
    <w:rsid w:val="001C6A8F"/>
    <w:rsid w:val="001C6ABE"/>
    <w:rsid w:val="001C730B"/>
    <w:rsid w:val="001D0239"/>
    <w:rsid w:val="001D0899"/>
    <w:rsid w:val="001D2200"/>
    <w:rsid w:val="001D2CE9"/>
    <w:rsid w:val="001D44AB"/>
    <w:rsid w:val="001D5C4E"/>
    <w:rsid w:val="001D62B5"/>
    <w:rsid w:val="001D6D88"/>
    <w:rsid w:val="001D7D47"/>
    <w:rsid w:val="001E0A16"/>
    <w:rsid w:val="001E151C"/>
    <w:rsid w:val="001E2EE6"/>
    <w:rsid w:val="001E3257"/>
    <w:rsid w:val="001E4153"/>
    <w:rsid w:val="001E4759"/>
    <w:rsid w:val="001E5B27"/>
    <w:rsid w:val="001F03ED"/>
    <w:rsid w:val="001F1017"/>
    <w:rsid w:val="001F20B8"/>
    <w:rsid w:val="001F4D50"/>
    <w:rsid w:val="001F500D"/>
    <w:rsid w:val="001F56E5"/>
    <w:rsid w:val="001F59BA"/>
    <w:rsid w:val="001F600B"/>
    <w:rsid w:val="002012EA"/>
    <w:rsid w:val="002017FB"/>
    <w:rsid w:val="00204F2A"/>
    <w:rsid w:val="002051AA"/>
    <w:rsid w:val="002052A0"/>
    <w:rsid w:val="002054DC"/>
    <w:rsid w:val="00205803"/>
    <w:rsid w:val="0020605A"/>
    <w:rsid w:val="002063FE"/>
    <w:rsid w:val="002065F9"/>
    <w:rsid w:val="00210963"/>
    <w:rsid w:val="00210F71"/>
    <w:rsid w:val="002113D1"/>
    <w:rsid w:val="00211A9F"/>
    <w:rsid w:val="00212F57"/>
    <w:rsid w:val="00214EFD"/>
    <w:rsid w:val="0021757A"/>
    <w:rsid w:val="00217815"/>
    <w:rsid w:val="0022034D"/>
    <w:rsid w:val="00222588"/>
    <w:rsid w:val="002225F8"/>
    <w:rsid w:val="002234BF"/>
    <w:rsid w:val="00223F96"/>
    <w:rsid w:val="00224C6A"/>
    <w:rsid w:val="002269F7"/>
    <w:rsid w:val="0022725D"/>
    <w:rsid w:val="00230D65"/>
    <w:rsid w:val="002311FB"/>
    <w:rsid w:val="00233E13"/>
    <w:rsid w:val="002362B4"/>
    <w:rsid w:val="002370D0"/>
    <w:rsid w:val="00241580"/>
    <w:rsid w:val="002426EA"/>
    <w:rsid w:val="002429B9"/>
    <w:rsid w:val="002436CE"/>
    <w:rsid w:val="002441B2"/>
    <w:rsid w:val="00246C34"/>
    <w:rsid w:val="00250267"/>
    <w:rsid w:val="002511CB"/>
    <w:rsid w:val="00253162"/>
    <w:rsid w:val="00253E48"/>
    <w:rsid w:val="002546F8"/>
    <w:rsid w:val="00255963"/>
    <w:rsid w:val="00255BBA"/>
    <w:rsid w:val="0025678D"/>
    <w:rsid w:val="00256CCC"/>
    <w:rsid w:val="00257832"/>
    <w:rsid w:val="00260573"/>
    <w:rsid w:val="002608C5"/>
    <w:rsid w:val="002618C5"/>
    <w:rsid w:val="0026274B"/>
    <w:rsid w:val="0026437C"/>
    <w:rsid w:val="00264841"/>
    <w:rsid w:val="00265D87"/>
    <w:rsid w:val="00265F5B"/>
    <w:rsid w:val="00267971"/>
    <w:rsid w:val="00267DB2"/>
    <w:rsid w:val="00270282"/>
    <w:rsid w:val="00270C1B"/>
    <w:rsid w:val="00270F34"/>
    <w:rsid w:val="00271B18"/>
    <w:rsid w:val="00272518"/>
    <w:rsid w:val="002777BE"/>
    <w:rsid w:val="00280584"/>
    <w:rsid w:val="00281B0E"/>
    <w:rsid w:val="0028229A"/>
    <w:rsid w:val="002822C5"/>
    <w:rsid w:val="00283715"/>
    <w:rsid w:val="002842C5"/>
    <w:rsid w:val="00284B94"/>
    <w:rsid w:val="00284D2F"/>
    <w:rsid w:val="00285A1A"/>
    <w:rsid w:val="00285C5F"/>
    <w:rsid w:val="002866D0"/>
    <w:rsid w:val="0028704F"/>
    <w:rsid w:val="002914CE"/>
    <w:rsid w:val="0029312E"/>
    <w:rsid w:val="002939C4"/>
    <w:rsid w:val="00293EA4"/>
    <w:rsid w:val="0029434D"/>
    <w:rsid w:val="00295629"/>
    <w:rsid w:val="002A0CEB"/>
    <w:rsid w:val="002A1BD9"/>
    <w:rsid w:val="002A34C9"/>
    <w:rsid w:val="002A36BD"/>
    <w:rsid w:val="002A39E2"/>
    <w:rsid w:val="002A426D"/>
    <w:rsid w:val="002A47C0"/>
    <w:rsid w:val="002A4EA1"/>
    <w:rsid w:val="002A50D5"/>
    <w:rsid w:val="002A72AB"/>
    <w:rsid w:val="002B0D15"/>
    <w:rsid w:val="002B0F2C"/>
    <w:rsid w:val="002B0F9F"/>
    <w:rsid w:val="002B1149"/>
    <w:rsid w:val="002B5C8C"/>
    <w:rsid w:val="002B61B8"/>
    <w:rsid w:val="002C02A8"/>
    <w:rsid w:val="002C063C"/>
    <w:rsid w:val="002C618B"/>
    <w:rsid w:val="002C68B6"/>
    <w:rsid w:val="002C6A44"/>
    <w:rsid w:val="002C6B3A"/>
    <w:rsid w:val="002D1EE9"/>
    <w:rsid w:val="002D361E"/>
    <w:rsid w:val="002D36B4"/>
    <w:rsid w:val="002D3DB7"/>
    <w:rsid w:val="002D3EC6"/>
    <w:rsid w:val="002D40D9"/>
    <w:rsid w:val="002D5458"/>
    <w:rsid w:val="002E018E"/>
    <w:rsid w:val="002E05C3"/>
    <w:rsid w:val="002E13AA"/>
    <w:rsid w:val="002E3E2A"/>
    <w:rsid w:val="002E3EAF"/>
    <w:rsid w:val="002E4661"/>
    <w:rsid w:val="002E478C"/>
    <w:rsid w:val="002E4BD3"/>
    <w:rsid w:val="002E4D1F"/>
    <w:rsid w:val="002E61A9"/>
    <w:rsid w:val="002E6238"/>
    <w:rsid w:val="002E7D8D"/>
    <w:rsid w:val="002F1738"/>
    <w:rsid w:val="002F23D4"/>
    <w:rsid w:val="002F2DB3"/>
    <w:rsid w:val="002F4587"/>
    <w:rsid w:val="002F65CA"/>
    <w:rsid w:val="00300722"/>
    <w:rsid w:val="00300851"/>
    <w:rsid w:val="00300C99"/>
    <w:rsid w:val="003028B8"/>
    <w:rsid w:val="00303171"/>
    <w:rsid w:val="00304E09"/>
    <w:rsid w:val="00304F89"/>
    <w:rsid w:val="00305D72"/>
    <w:rsid w:val="003068B6"/>
    <w:rsid w:val="00310A63"/>
    <w:rsid w:val="003117E9"/>
    <w:rsid w:val="0031210E"/>
    <w:rsid w:val="0031384C"/>
    <w:rsid w:val="003171FF"/>
    <w:rsid w:val="00320823"/>
    <w:rsid w:val="0032215E"/>
    <w:rsid w:val="00323B5C"/>
    <w:rsid w:val="0032453A"/>
    <w:rsid w:val="0033052B"/>
    <w:rsid w:val="00331BEC"/>
    <w:rsid w:val="00331CD9"/>
    <w:rsid w:val="00332E48"/>
    <w:rsid w:val="00334D70"/>
    <w:rsid w:val="00335AD2"/>
    <w:rsid w:val="00336E43"/>
    <w:rsid w:val="0033762E"/>
    <w:rsid w:val="003415FB"/>
    <w:rsid w:val="00342135"/>
    <w:rsid w:val="00344B60"/>
    <w:rsid w:val="00344D12"/>
    <w:rsid w:val="003451DA"/>
    <w:rsid w:val="00352C79"/>
    <w:rsid w:val="003530D6"/>
    <w:rsid w:val="003539EC"/>
    <w:rsid w:val="00353B96"/>
    <w:rsid w:val="0035481C"/>
    <w:rsid w:val="00354A0D"/>
    <w:rsid w:val="003559B6"/>
    <w:rsid w:val="0035733E"/>
    <w:rsid w:val="00362453"/>
    <w:rsid w:val="003626E7"/>
    <w:rsid w:val="00362982"/>
    <w:rsid w:val="00364785"/>
    <w:rsid w:val="003653FE"/>
    <w:rsid w:val="00365E8B"/>
    <w:rsid w:val="003671FA"/>
    <w:rsid w:val="003705FE"/>
    <w:rsid w:val="00370BAA"/>
    <w:rsid w:val="003726B8"/>
    <w:rsid w:val="00373B78"/>
    <w:rsid w:val="00373F91"/>
    <w:rsid w:val="003767A6"/>
    <w:rsid w:val="00377B90"/>
    <w:rsid w:val="00386004"/>
    <w:rsid w:val="00392638"/>
    <w:rsid w:val="00392640"/>
    <w:rsid w:val="00392718"/>
    <w:rsid w:val="00396FF3"/>
    <w:rsid w:val="003A04CF"/>
    <w:rsid w:val="003A0EB3"/>
    <w:rsid w:val="003A341F"/>
    <w:rsid w:val="003A39B1"/>
    <w:rsid w:val="003A465B"/>
    <w:rsid w:val="003A466A"/>
    <w:rsid w:val="003A693F"/>
    <w:rsid w:val="003B0322"/>
    <w:rsid w:val="003B07B5"/>
    <w:rsid w:val="003C2597"/>
    <w:rsid w:val="003C2633"/>
    <w:rsid w:val="003C2D75"/>
    <w:rsid w:val="003C3860"/>
    <w:rsid w:val="003C3CCC"/>
    <w:rsid w:val="003C3D95"/>
    <w:rsid w:val="003C4835"/>
    <w:rsid w:val="003C7FE0"/>
    <w:rsid w:val="003D4189"/>
    <w:rsid w:val="003D58D8"/>
    <w:rsid w:val="003D62FC"/>
    <w:rsid w:val="003D6411"/>
    <w:rsid w:val="003E059E"/>
    <w:rsid w:val="003E0F0B"/>
    <w:rsid w:val="003E1014"/>
    <w:rsid w:val="003E1219"/>
    <w:rsid w:val="003E24FE"/>
    <w:rsid w:val="003E285F"/>
    <w:rsid w:val="003E292C"/>
    <w:rsid w:val="003E380D"/>
    <w:rsid w:val="003E3CFD"/>
    <w:rsid w:val="003E3EB6"/>
    <w:rsid w:val="003E57A2"/>
    <w:rsid w:val="003F0356"/>
    <w:rsid w:val="003F23E9"/>
    <w:rsid w:val="003F2A64"/>
    <w:rsid w:val="003F2E56"/>
    <w:rsid w:val="003F30F5"/>
    <w:rsid w:val="003F32C3"/>
    <w:rsid w:val="003F35F9"/>
    <w:rsid w:val="003F3BEF"/>
    <w:rsid w:val="003F43D6"/>
    <w:rsid w:val="003F498E"/>
    <w:rsid w:val="003F5056"/>
    <w:rsid w:val="003F6E1F"/>
    <w:rsid w:val="003F7238"/>
    <w:rsid w:val="003F7E5A"/>
    <w:rsid w:val="004006AE"/>
    <w:rsid w:val="004017ED"/>
    <w:rsid w:val="00401E24"/>
    <w:rsid w:val="004024C6"/>
    <w:rsid w:val="0040292E"/>
    <w:rsid w:val="00404986"/>
    <w:rsid w:val="004074BF"/>
    <w:rsid w:val="004078A3"/>
    <w:rsid w:val="0041003D"/>
    <w:rsid w:val="00410C5F"/>
    <w:rsid w:val="00411BC4"/>
    <w:rsid w:val="00412EFA"/>
    <w:rsid w:val="00413A10"/>
    <w:rsid w:val="00414556"/>
    <w:rsid w:val="004164FD"/>
    <w:rsid w:val="00417C58"/>
    <w:rsid w:val="004255A8"/>
    <w:rsid w:val="00426E44"/>
    <w:rsid w:val="00431952"/>
    <w:rsid w:val="004338E5"/>
    <w:rsid w:val="00441266"/>
    <w:rsid w:val="00442BC7"/>
    <w:rsid w:val="00442F92"/>
    <w:rsid w:val="00443192"/>
    <w:rsid w:val="00443DC9"/>
    <w:rsid w:val="00446272"/>
    <w:rsid w:val="00446DB5"/>
    <w:rsid w:val="00446E63"/>
    <w:rsid w:val="00447183"/>
    <w:rsid w:val="00447FD1"/>
    <w:rsid w:val="004513A8"/>
    <w:rsid w:val="004516F0"/>
    <w:rsid w:val="004533CC"/>
    <w:rsid w:val="004537E2"/>
    <w:rsid w:val="0045421E"/>
    <w:rsid w:val="00454F3A"/>
    <w:rsid w:val="00455F8F"/>
    <w:rsid w:val="00455FEE"/>
    <w:rsid w:val="00460018"/>
    <w:rsid w:val="00460D4F"/>
    <w:rsid w:val="00461B66"/>
    <w:rsid w:val="00462569"/>
    <w:rsid w:val="00463BBD"/>
    <w:rsid w:val="0046431A"/>
    <w:rsid w:val="00465B68"/>
    <w:rsid w:val="00466DFE"/>
    <w:rsid w:val="00472B51"/>
    <w:rsid w:val="00477E9D"/>
    <w:rsid w:val="00482D03"/>
    <w:rsid w:val="00485391"/>
    <w:rsid w:val="004857BE"/>
    <w:rsid w:val="00485880"/>
    <w:rsid w:val="00486128"/>
    <w:rsid w:val="0048687D"/>
    <w:rsid w:val="00486D05"/>
    <w:rsid w:val="004916FE"/>
    <w:rsid w:val="00492E87"/>
    <w:rsid w:val="00493544"/>
    <w:rsid w:val="004938CE"/>
    <w:rsid w:val="004945B6"/>
    <w:rsid w:val="00494E08"/>
    <w:rsid w:val="00497246"/>
    <w:rsid w:val="004A012D"/>
    <w:rsid w:val="004A24DB"/>
    <w:rsid w:val="004A264F"/>
    <w:rsid w:val="004A345D"/>
    <w:rsid w:val="004A3B2F"/>
    <w:rsid w:val="004A3E01"/>
    <w:rsid w:val="004A5501"/>
    <w:rsid w:val="004B0B6B"/>
    <w:rsid w:val="004B26CE"/>
    <w:rsid w:val="004B2F2A"/>
    <w:rsid w:val="004B4EB9"/>
    <w:rsid w:val="004B5B6B"/>
    <w:rsid w:val="004B5E29"/>
    <w:rsid w:val="004C25F7"/>
    <w:rsid w:val="004C2FBA"/>
    <w:rsid w:val="004C72EB"/>
    <w:rsid w:val="004C762B"/>
    <w:rsid w:val="004D0299"/>
    <w:rsid w:val="004D09DD"/>
    <w:rsid w:val="004D1FCD"/>
    <w:rsid w:val="004D3B48"/>
    <w:rsid w:val="004D4467"/>
    <w:rsid w:val="004D4670"/>
    <w:rsid w:val="004D5D2D"/>
    <w:rsid w:val="004D77E3"/>
    <w:rsid w:val="004D7E78"/>
    <w:rsid w:val="004E1D17"/>
    <w:rsid w:val="004E1DC9"/>
    <w:rsid w:val="004E2E08"/>
    <w:rsid w:val="004E51B8"/>
    <w:rsid w:val="004E6E24"/>
    <w:rsid w:val="004E70BD"/>
    <w:rsid w:val="004F0618"/>
    <w:rsid w:val="004F0DF2"/>
    <w:rsid w:val="004F2134"/>
    <w:rsid w:val="004F32C4"/>
    <w:rsid w:val="004F5814"/>
    <w:rsid w:val="004F71D6"/>
    <w:rsid w:val="004F793A"/>
    <w:rsid w:val="0050031B"/>
    <w:rsid w:val="00500892"/>
    <w:rsid w:val="00500D72"/>
    <w:rsid w:val="00500E2E"/>
    <w:rsid w:val="00501C45"/>
    <w:rsid w:val="00501F4F"/>
    <w:rsid w:val="00502811"/>
    <w:rsid w:val="0050298A"/>
    <w:rsid w:val="00504CAE"/>
    <w:rsid w:val="00505448"/>
    <w:rsid w:val="00506305"/>
    <w:rsid w:val="00506578"/>
    <w:rsid w:val="00507B22"/>
    <w:rsid w:val="00510E4E"/>
    <w:rsid w:val="00516ADF"/>
    <w:rsid w:val="00522E6B"/>
    <w:rsid w:val="00522F5B"/>
    <w:rsid w:val="0052605B"/>
    <w:rsid w:val="00530649"/>
    <w:rsid w:val="00530E46"/>
    <w:rsid w:val="00533130"/>
    <w:rsid w:val="005367EC"/>
    <w:rsid w:val="00536F68"/>
    <w:rsid w:val="00540EC2"/>
    <w:rsid w:val="00541346"/>
    <w:rsid w:val="00542DBE"/>
    <w:rsid w:val="00543120"/>
    <w:rsid w:val="005437D3"/>
    <w:rsid w:val="00544F7D"/>
    <w:rsid w:val="005455E0"/>
    <w:rsid w:val="00546114"/>
    <w:rsid w:val="00551F4A"/>
    <w:rsid w:val="00552A9B"/>
    <w:rsid w:val="00553E1F"/>
    <w:rsid w:val="00554A8C"/>
    <w:rsid w:val="00556398"/>
    <w:rsid w:val="005605FB"/>
    <w:rsid w:val="00560DCC"/>
    <w:rsid w:val="0056168D"/>
    <w:rsid w:val="00561B4A"/>
    <w:rsid w:val="00565077"/>
    <w:rsid w:val="00565328"/>
    <w:rsid w:val="00572C6F"/>
    <w:rsid w:val="0057480E"/>
    <w:rsid w:val="00575673"/>
    <w:rsid w:val="005762D1"/>
    <w:rsid w:val="0057693E"/>
    <w:rsid w:val="005779A0"/>
    <w:rsid w:val="00577CCE"/>
    <w:rsid w:val="005828E8"/>
    <w:rsid w:val="0058483D"/>
    <w:rsid w:val="0058515F"/>
    <w:rsid w:val="005857FF"/>
    <w:rsid w:val="00585B22"/>
    <w:rsid w:val="00586647"/>
    <w:rsid w:val="005874D4"/>
    <w:rsid w:val="00587CDC"/>
    <w:rsid w:val="00590D3D"/>
    <w:rsid w:val="0059119C"/>
    <w:rsid w:val="005913D8"/>
    <w:rsid w:val="0059158A"/>
    <w:rsid w:val="005917AA"/>
    <w:rsid w:val="0059276A"/>
    <w:rsid w:val="005931E1"/>
    <w:rsid w:val="00593248"/>
    <w:rsid w:val="00593A5C"/>
    <w:rsid w:val="00593D53"/>
    <w:rsid w:val="00594853"/>
    <w:rsid w:val="005964B2"/>
    <w:rsid w:val="005A0432"/>
    <w:rsid w:val="005A1B2C"/>
    <w:rsid w:val="005A1C6B"/>
    <w:rsid w:val="005A2F72"/>
    <w:rsid w:val="005A32C8"/>
    <w:rsid w:val="005A3A5F"/>
    <w:rsid w:val="005A3ABF"/>
    <w:rsid w:val="005A4044"/>
    <w:rsid w:val="005A4F4A"/>
    <w:rsid w:val="005A6BD2"/>
    <w:rsid w:val="005A6E31"/>
    <w:rsid w:val="005B08FF"/>
    <w:rsid w:val="005B0F74"/>
    <w:rsid w:val="005B1563"/>
    <w:rsid w:val="005B1B39"/>
    <w:rsid w:val="005B252A"/>
    <w:rsid w:val="005B26C8"/>
    <w:rsid w:val="005B4356"/>
    <w:rsid w:val="005B43A6"/>
    <w:rsid w:val="005B4A8B"/>
    <w:rsid w:val="005B56A6"/>
    <w:rsid w:val="005B6F5C"/>
    <w:rsid w:val="005B7F12"/>
    <w:rsid w:val="005C0ABD"/>
    <w:rsid w:val="005C0F38"/>
    <w:rsid w:val="005C0FE0"/>
    <w:rsid w:val="005C67FC"/>
    <w:rsid w:val="005C69ED"/>
    <w:rsid w:val="005C7DFD"/>
    <w:rsid w:val="005D280E"/>
    <w:rsid w:val="005D35E7"/>
    <w:rsid w:val="005D3C29"/>
    <w:rsid w:val="005D47DA"/>
    <w:rsid w:val="005D56A3"/>
    <w:rsid w:val="005D6957"/>
    <w:rsid w:val="005D6CA7"/>
    <w:rsid w:val="005D793D"/>
    <w:rsid w:val="005D7F09"/>
    <w:rsid w:val="005E077F"/>
    <w:rsid w:val="005E0FD6"/>
    <w:rsid w:val="005E22C1"/>
    <w:rsid w:val="005E668B"/>
    <w:rsid w:val="005F091B"/>
    <w:rsid w:val="005F2A23"/>
    <w:rsid w:val="005F5928"/>
    <w:rsid w:val="005F76D8"/>
    <w:rsid w:val="005F7DBF"/>
    <w:rsid w:val="00600082"/>
    <w:rsid w:val="006010E4"/>
    <w:rsid w:val="006021D3"/>
    <w:rsid w:val="00602C7A"/>
    <w:rsid w:val="00603E6A"/>
    <w:rsid w:val="006064BC"/>
    <w:rsid w:val="0060766E"/>
    <w:rsid w:val="006076FE"/>
    <w:rsid w:val="00607CD9"/>
    <w:rsid w:val="00610FED"/>
    <w:rsid w:val="00612A36"/>
    <w:rsid w:val="00612D8A"/>
    <w:rsid w:val="006153FE"/>
    <w:rsid w:val="00620F48"/>
    <w:rsid w:val="00621445"/>
    <w:rsid w:val="006219C4"/>
    <w:rsid w:val="006231D8"/>
    <w:rsid w:val="006233B0"/>
    <w:rsid w:val="00624FA4"/>
    <w:rsid w:val="00626D51"/>
    <w:rsid w:val="00627462"/>
    <w:rsid w:val="006349AE"/>
    <w:rsid w:val="00635A21"/>
    <w:rsid w:val="00635F82"/>
    <w:rsid w:val="0063642D"/>
    <w:rsid w:val="0063676A"/>
    <w:rsid w:val="00642E48"/>
    <w:rsid w:val="00646B22"/>
    <w:rsid w:val="0064762A"/>
    <w:rsid w:val="006476BE"/>
    <w:rsid w:val="0065223E"/>
    <w:rsid w:val="00652AFB"/>
    <w:rsid w:val="00653F98"/>
    <w:rsid w:val="0065445D"/>
    <w:rsid w:val="00655A00"/>
    <w:rsid w:val="00656370"/>
    <w:rsid w:val="00660016"/>
    <w:rsid w:val="00660156"/>
    <w:rsid w:val="0066151D"/>
    <w:rsid w:val="00662A50"/>
    <w:rsid w:val="00663AF9"/>
    <w:rsid w:val="00663E16"/>
    <w:rsid w:val="00664099"/>
    <w:rsid w:val="0066497A"/>
    <w:rsid w:val="00665E13"/>
    <w:rsid w:val="0067010C"/>
    <w:rsid w:val="0067079D"/>
    <w:rsid w:val="00671BEC"/>
    <w:rsid w:val="00671E9A"/>
    <w:rsid w:val="0067323E"/>
    <w:rsid w:val="00673B85"/>
    <w:rsid w:val="00673E76"/>
    <w:rsid w:val="00673E83"/>
    <w:rsid w:val="00676B86"/>
    <w:rsid w:val="00676F95"/>
    <w:rsid w:val="0068020A"/>
    <w:rsid w:val="006804A6"/>
    <w:rsid w:val="006804D3"/>
    <w:rsid w:val="0068095A"/>
    <w:rsid w:val="00680EA6"/>
    <w:rsid w:val="00681B72"/>
    <w:rsid w:val="00682751"/>
    <w:rsid w:val="006840A0"/>
    <w:rsid w:val="0068674B"/>
    <w:rsid w:val="00686FC1"/>
    <w:rsid w:val="006873A5"/>
    <w:rsid w:val="00687549"/>
    <w:rsid w:val="00690918"/>
    <w:rsid w:val="0069236D"/>
    <w:rsid w:val="006933D0"/>
    <w:rsid w:val="00694900"/>
    <w:rsid w:val="006A0F9D"/>
    <w:rsid w:val="006A4D3C"/>
    <w:rsid w:val="006A6BBA"/>
    <w:rsid w:val="006B041C"/>
    <w:rsid w:val="006B1F85"/>
    <w:rsid w:val="006B33A0"/>
    <w:rsid w:val="006B4AB6"/>
    <w:rsid w:val="006B52F2"/>
    <w:rsid w:val="006B5F85"/>
    <w:rsid w:val="006C08D0"/>
    <w:rsid w:val="006C1148"/>
    <w:rsid w:val="006C41BC"/>
    <w:rsid w:val="006C52C6"/>
    <w:rsid w:val="006C67B3"/>
    <w:rsid w:val="006C6DA2"/>
    <w:rsid w:val="006C7306"/>
    <w:rsid w:val="006D175B"/>
    <w:rsid w:val="006D2F97"/>
    <w:rsid w:val="006D49A6"/>
    <w:rsid w:val="006D4B36"/>
    <w:rsid w:val="006D530B"/>
    <w:rsid w:val="006D6D6E"/>
    <w:rsid w:val="006D701B"/>
    <w:rsid w:val="006D72D3"/>
    <w:rsid w:val="006E1532"/>
    <w:rsid w:val="006E1DA2"/>
    <w:rsid w:val="006E3FBF"/>
    <w:rsid w:val="006E45CF"/>
    <w:rsid w:val="006E4E00"/>
    <w:rsid w:val="006E5198"/>
    <w:rsid w:val="006E60D5"/>
    <w:rsid w:val="006E6E4B"/>
    <w:rsid w:val="006F442E"/>
    <w:rsid w:val="00701281"/>
    <w:rsid w:val="00703CE8"/>
    <w:rsid w:val="00704160"/>
    <w:rsid w:val="007067B9"/>
    <w:rsid w:val="0070729C"/>
    <w:rsid w:val="00707635"/>
    <w:rsid w:val="0071169D"/>
    <w:rsid w:val="00711A58"/>
    <w:rsid w:val="0071205F"/>
    <w:rsid w:val="00712CEE"/>
    <w:rsid w:val="0071455A"/>
    <w:rsid w:val="00721431"/>
    <w:rsid w:val="00721A01"/>
    <w:rsid w:val="00723BDD"/>
    <w:rsid w:val="00724BFA"/>
    <w:rsid w:val="00725615"/>
    <w:rsid w:val="007257CA"/>
    <w:rsid w:val="00725BA0"/>
    <w:rsid w:val="00726500"/>
    <w:rsid w:val="007267A5"/>
    <w:rsid w:val="00727E78"/>
    <w:rsid w:val="007307EF"/>
    <w:rsid w:val="007325EB"/>
    <w:rsid w:val="00734415"/>
    <w:rsid w:val="007351F4"/>
    <w:rsid w:val="00735BD1"/>
    <w:rsid w:val="00735FC1"/>
    <w:rsid w:val="00735FEB"/>
    <w:rsid w:val="0073666F"/>
    <w:rsid w:val="00736690"/>
    <w:rsid w:val="007368EA"/>
    <w:rsid w:val="0073746A"/>
    <w:rsid w:val="00737A78"/>
    <w:rsid w:val="007417F7"/>
    <w:rsid w:val="0074324D"/>
    <w:rsid w:val="00743AD4"/>
    <w:rsid w:val="007440AA"/>
    <w:rsid w:val="007454FE"/>
    <w:rsid w:val="0074720E"/>
    <w:rsid w:val="00750385"/>
    <w:rsid w:val="00750A3B"/>
    <w:rsid w:val="00752DA2"/>
    <w:rsid w:val="00753F17"/>
    <w:rsid w:val="007541AE"/>
    <w:rsid w:val="007629BB"/>
    <w:rsid w:val="00765A7F"/>
    <w:rsid w:val="00766B89"/>
    <w:rsid w:val="00767ED7"/>
    <w:rsid w:val="00770A81"/>
    <w:rsid w:val="00771CB8"/>
    <w:rsid w:val="007731F2"/>
    <w:rsid w:val="0077564E"/>
    <w:rsid w:val="007765A8"/>
    <w:rsid w:val="00777556"/>
    <w:rsid w:val="00782E09"/>
    <w:rsid w:val="00782E3E"/>
    <w:rsid w:val="00783362"/>
    <w:rsid w:val="007867FC"/>
    <w:rsid w:val="0078776B"/>
    <w:rsid w:val="00787CE7"/>
    <w:rsid w:val="00792888"/>
    <w:rsid w:val="0079415B"/>
    <w:rsid w:val="0079465A"/>
    <w:rsid w:val="007961FC"/>
    <w:rsid w:val="00796555"/>
    <w:rsid w:val="007A0330"/>
    <w:rsid w:val="007A1848"/>
    <w:rsid w:val="007A1B6C"/>
    <w:rsid w:val="007A2029"/>
    <w:rsid w:val="007A2714"/>
    <w:rsid w:val="007A637E"/>
    <w:rsid w:val="007A6422"/>
    <w:rsid w:val="007A6F2B"/>
    <w:rsid w:val="007A77C4"/>
    <w:rsid w:val="007B3926"/>
    <w:rsid w:val="007B481C"/>
    <w:rsid w:val="007C0C55"/>
    <w:rsid w:val="007C1694"/>
    <w:rsid w:val="007C1EEE"/>
    <w:rsid w:val="007C2353"/>
    <w:rsid w:val="007C29C3"/>
    <w:rsid w:val="007C32DD"/>
    <w:rsid w:val="007C3D98"/>
    <w:rsid w:val="007C4E24"/>
    <w:rsid w:val="007C4E5F"/>
    <w:rsid w:val="007C525E"/>
    <w:rsid w:val="007C5573"/>
    <w:rsid w:val="007C59AB"/>
    <w:rsid w:val="007D1556"/>
    <w:rsid w:val="007D1AD5"/>
    <w:rsid w:val="007D2201"/>
    <w:rsid w:val="007D4A0D"/>
    <w:rsid w:val="007D5822"/>
    <w:rsid w:val="007D6EC4"/>
    <w:rsid w:val="007D7656"/>
    <w:rsid w:val="007E03DA"/>
    <w:rsid w:val="007E089F"/>
    <w:rsid w:val="007E2850"/>
    <w:rsid w:val="007E439B"/>
    <w:rsid w:val="007E490C"/>
    <w:rsid w:val="007E6690"/>
    <w:rsid w:val="007E6CBC"/>
    <w:rsid w:val="007F0DCB"/>
    <w:rsid w:val="007F1909"/>
    <w:rsid w:val="007F447E"/>
    <w:rsid w:val="007F48DF"/>
    <w:rsid w:val="007F66D2"/>
    <w:rsid w:val="007F67D2"/>
    <w:rsid w:val="007F7C76"/>
    <w:rsid w:val="007F7FF6"/>
    <w:rsid w:val="00800A69"/>
    <w:rsid w:val="00801CF7"/>
    <w:rsid w:val="0080228C"/>
    <w:rsid w:val="008023EB"/>
    <w:rsid w:val="00802AF8"/>
    <w:rsid w:val="00805D93"/>
    <w:rsid w:val="00810732"/>
    <w:rsid w:val="00814FE6"/>
    <w:rsid w:val="008166A5"/>
    <w:rsid w:val="00817AC6"/>
    <w:rsid w:val="00820F14"/>
    <w:rsid w:val="00821F17"/>
    <w:rsid w:val="008225BE"/>
    <w:rsid w:val="00824BA1"/>
    <w:rsid w:val="0082655F"/>
    <w:rsid w:val="00826AB5"/>
    <w:rsid w:val="008274FE"/>
    <w:rsid w:val="00827DEE"/>
    <w:rsid w:val="00830007"/>
    <w:rsid w:val="008301D5"/>
    <w:rsid w:val="0083138F"/>
    <w:rsid w:val="00831405"/>
    <w:rsid w:val="008314FC"/>
    <w:rsid w:val="00831E3A"/>
    <w:rsid w:val="008338C5"/>
    <w:rsid w:val="0083484E"/>
    <w:rsid w:val="0083500E"/>
    <w:rsid w:val="008367BB"/>
    <w:rsid w:val="00841D6F"/>
    <w:rsid w:val="008436EF"/>
    <w:rsid w:val="00843E81"/>
    <w:rsid w:val="008454D4"/>
    <w:rsid w:val="008457CA"/>
    <w:rsid w:val="0085119F"/>
    <w:rsid w:val="00851534"/>
    <w:rsid w:val="00851694"/>
    <w:rsid w:val="00852972"/>
    <w:rsid w:val="00853E9F"/>
    <w:rsid w:val="008547DE"/>
    <w:rsid w:val="00856079"/>
    <w:rsid w:val="00857140"/>
    <w:rsid w:val="00861A02"/>
    <w:rsid w:val="0086355E"/>
    <w:rsid w:val="0086541B"/>
    <w:rsid w:val="00867953"/>
    <w:rsid w:val="00867BB8"/>
    <w:rsid w:val="00870F32"/>
    <w:rsid w:val="008718B4"/>
    <w:rsid w:val="00871D28"/>
    <w:rsid w:val="00872720"/>
    <w:rsid w:val="00872927"/>
    <w:rsid w:val="0087358D"/>
    <w:rsid w:val="0087376A"/>
    <w:rsid w:val="008745B8"/>
    <w:rsid w:val="0088242D"/>
    <w:rsid w:val="00882474"/>
    <w:rsid w:val="0088253E"/>
    <w:rsid w:val="00884D20"/>
    <w:rsid w:val="00886C82"/>
    <w:rsid w:val="0089020A"/>
    <w:rsid w:val="0089291E"/>
    <w:rsid w:val="008A0DCA"/>
    <w:rsid w:val="008A3020"/>
    <w:rsid w:val="008A4182"/>
    <w:rsid w:val="008A54A3"/>
    <w:rsid w:val="008A5A47"/>
    <w:rsid w:val="008A669C"/>
    <w:rsid w:val="008A74A4"/>
    <w:rsid w:val="008B28A4"/>
    <w:rsid w:val="008B3D7F"/>
    <w:rsid w:val="008B4699"/>
    <w:rsid w:val="008B4EA6"/>
    <w:rsid w:val="008B7EA0"/>
    <w:rsid w:val="008C0104"/>
    <w:rsid w:val="008C2032"/>
    <w:rsid w:val="008C7143"/>
    <w:rsid w:val="008C74D6"/>
    <w:rsid w:val="008D53A6"/>
    <w:rsid w:val="008D7870"/>
    <w:rsid w:val="008E2DFD"/>
    <w:rsid w:val="008E2E79"/>
    <w:rsid w:val="008E3516"/>
    <w:rsid w:val="008E3D61"/>
    <w:rsid w:val="008E4023"/>
    <w:rsid w:val="008E465C"/>
    <w:rsid w:val="008E4A6B"/>
    <w:rsid w:val="008E5155"/>
    <w:rsid w:val="008E6E04"/>
    <w:rsid w:val="008F328A"/>
    <w:rsid w:val="008F6C1D"/>
    <w:rsid w:val="008F71AD"/>
    <w:rsid w:val="00900209"/>
    <w:rsid w:val="0090102D"/>
    <w:rsid w:val="00901107"/>
    <w:rsid w:val="0090113F"/>
    <w:rsid w:val="0090135E"/>
    <w:rsid w:val="0090282E"/>
    <w:rsid w:val="00902FB0"/>
    <w:rsid w:val="00903C84"/>
    <w:rsid w:val="009062D1"/>
    <w:rsid w:val="009066C1"/>
    <w:rsid w:val="00906C03"/>
    <w:rsid w:val="00907383"/>
    <w:rsid w:val="009075A7"/>
    <w:rsid w:val="00911561"/>
    <w:rsid w:val="009123C0"/>
    <w:rsid w:val="00912538"/>
    <w:rsid w:val="00912AA9"/>
    <w:rsid w:val="00914084"/>
    <w:rsid w:val="00915FDE"/>
    <w:rsid w:val="009162A9"/>
    <w:rsid w:val="00916D7E"/>
    <w:rsid w:val="00916DBE"/>
    <w:rsid w:val="009201FA"/>
    <w:rsid w:val="009215BE"/>
    <w:rsid w:val="009238FF"/>
    <w:rsid w:val="00924904"/>
    <w:rsid w:val="00927757"/>
    <w:rsid w:val="00930AE3"/>
    <w:rsid w:val="00931199"/>
    <w:rsid w:val="00932195"/>
    <w:rsid w:val="00934A45"/>
    <w:rsid w:val="009364CC"/>
    <w:rsid w:val="00937C8A"/>
    <w:rsid w:val="00940977"/>
    <w:rsid w:val="009423DE"/>
    <w:rsid w:val="00942C15"/>
    <w:rsid w:val="009433C3"/>
    <w:rsid w:val="009435C6"/>
    <w:rsid w:val="009435E1"/>
    <w:rsid w:val="0094527F"/>
    <w:rsid w:val="0094623D"/>
    <w:rsid w:val="00947C3C"/>
    <w:rsid w:val="00950443"/>
    <w:rsid w:val="00950494"/>
    <w:rsid w:val="009519FB"/>
    <w:rsid w:val="00951FB5"/>
    <w:rsid w:val="00952EB4"/>
    <w:rsid w:val="00955F20"/>
    <w:rsid w:val="0095707B"/>
    <w:rsid w:val="00957A82"/>
    <w:rsid w:val="0096276F"/>
    <w:rsid w:val="00963727"/>
    <w:rsid w:val="00965C45"/>
    <w:rsid w:val="00965DF9"/>
    <w:rsid w:val="0096693B"/>
    <w:rsid w:val="00966D01"/>
    <w:rsid w:val="009713A5"/>
    <w:rsid w:val="00973D9E"/>
    <w:rsid w:val="00977C57"/>
    <w:rsid w:val="00980749"/>
    <w:rsid w:val="00980D08"/>
    <w:rsid w:val="00985924"/>
    <w:rsid w:val="009859DA"/>
    <w:rsid w:val="00990DF0"/>
    <w:rsid w:val="0099258A"/>
    <w:rsid w:val="00992901"/>
    <w:rsid w:val="00992B97"/>
    <w:rsid w:val="009A070B"/>
    <w:rsid w:val="009A0834"/>
    <w:rsid w:val="009A2D34"/>
    <w:rsid w:val="009A3065"/>
    <w:rsid w:val="009A3323"/>
    <w:rsid w:val="009A457E"/>
    <w:rsid w:val="009A6E72"/>
    <w:rsid w:val="009A78E3"/>
    <w:rsid w:val="009A7C44"/>
    <w:rsid w:val="009B277D"/>
    <w:rsid w:val="009B3903"/>
    <w:rsid w:val="009B4171"/>
    <w:rsid w:val="009C2E25"/>
    <w:rsid w:val="009D0F01"/>
    <w:rsid w:val="009D1009"/>
    <w:rsid w:val="009D213C"/>
    <w:rsid w:val="009D28F7"/>
    <w:rsid w:val="009D3AC9"/>
    <w:rsid w:val="009D3B12"/>
    <w:rsid w:val="009D518F"/>
    <w:rsid w:val="009D5A90"/>
    <w:rsid w:val="009D5C2A"/>
    <w:rsid w:val="009D6040"/>
    <w:rsid w:val="009E010B"/>
    <w:rsid w:val="009E12FB"/>
    <w:rsid w:val="009E174E"/>
    <w:rsid w:val="009E1FB2"/>
    <w:rsid w:val="009E219C"/>
    <w:rsid w:val="009E4756"/>
    <w:rsid w:val="009F0100"/>
    <w:rsid w:val="009F1680"/>
    <w:rsid w:val="009F2EB5"/>
    <w:rsid w:val="009F3A19"/>
    <w:rsid w:val="009F653E"/>
    <w:rsid w:val="009F6A59"/>
    <w:rsid w:val="009F76BF"/>
    <w:rsid w:val="009F7F76"/>
    <w:rsid w:val="00A031E1"/>
    <w:rsid w:val="00A03A93"/>
    <w:rsid w:val="00A0643D"/>
    <w:rsid w:val="00A06B18"/>
    <w:rsid w:val="00A0755A"/>
    <w:rsid w:val="00A10B63"/>
    <w:rsid w:val="00A1212F"/>
    <w:rsid w:val="00A123F0"/>
    <w:rsid w:val="00A13A74"/>
    <w:rsid w:val="00A142D1"/>
    <w:rsid w:val="00A15815"/>
    <w:rsid w:val="00A2059D"/>
    <w:rsid w:val="00A20697"/>
    <w:rsid w:val="00A212DA"/>
    <w:rsid w:val="00A2167E"/>
    <w:rsid w:val="00A23540"/>
    <w:rsid w:val="00A247CD"/>
    <w:rsid w:val="00A2523C"/>
    <w:rsid w:val="00A25AD1"/>
    <w:rsid w:val="00A26E48"/>
    <w:rsid w:val="00A26FB5"/>
    <w:rsid w:val="00A30600"/>
    <w:rsid w:val="00A307B3"/>
    <w:rsid w:val="00A308BC"/>
    <w:rsid w:val="00A32594"/>
    <w:rsid w:val="00A32D8A"/>
    <w:rsid w:val="00A34C28"/>
    <w:rsid w:val="00A36155"/>
    <w:rsid w:val="00A36367"/>
    <w:rsid w:val="00A427CE"/>
    <w:rsid w:val="00A45BCF"/>
    <w:rsid w:val="00A504BD"/>
    <w:rsid w:val="00A5076F"/>
    <w:rsid w:val="00A52558"/>
    <w:rsid w:val="00A54114"/>
    <w:rsid w:val="00A55089"/>
    <w:rsid w:val="00A5607C"/>
    <w:rsid w:val="00A56575"/>
    <w:rsid w:val="00A56939"/>
    <w:rsid w:val="00A57711"/>
    <w:rsid w:val="00A607C1"/>
    <w:rsid w:val="00A6198E"/>
    <w:rsid w:val="00A6440F"/>
    <w:rsid w:val="00A64B84"/>
    <w:rsid w:val="00A674FB"/>
    <w:rsid w:val="00A67CED"/>
    <w:rsid w:val="00A715B2"/>
    <w:rsid w:val="00A71662"/>
    <w:rsid w:val="00A71671"/>
    <w:rsid w:val="00A72A0E"/>
    <w:rsid w:val="00A72A5E"/>
    <w:rsid w:val="00A76BBE"/>
    <w:rsid w:val="00A77630"/>
    <w:rsid w:val="00A77635"/>
    <w:rsid w:val="00A800E3"/>
    <w:rsid w:val="00A819B1"/>
    <w:rsid w:val="00A819F2"/>
    <w:rsid w:val="00A82C95"/>
    <w:rsid w:val="00A8355F"/>
    <w:rsid w:val="00A84291"/>
    <w:rsid w:val="00A863B1"/>
    <w:rsid w:val="00A86B7B"/>
    <w:rsid w:val="00A87411"/>
    <w:rsid w:val="00A914AC"/>
    <w:rsid w:val="00A91BDA"/>
    <w:rsid w:val="00A94FF1"/>
    <w:rsid w:val="00A95FE5"/>
    <w:rsid w:val="00A967BD"/>
    <w:rsid w:val="00AA1368"/>
    <w:rsid w:val="00AA1C72"/>
    <w:rsid w:val="00AA465D"/>
    <w:rsid w:val="00AA4731"/>
    <w:rsid w:val="00AA4935"/>
    <w:rsid w:val="00AA551B"/>
    <w:rsid w:val="00AA6329"/>
    <w:rsid w:val="00AA64AF"/>
    <w:rsid w:val="00AB0238"/>
    <w:rsid w:val="00AB3BA9"/>
    <w:rsid w:val="00AB68A3"/>
    <w:rsid w:val="00AB7DD5"/>
    <w:rsid w:val="00AC06BD"/>
    <w:rsid w:val="00AC0939"/>
    <w:rsid w:val="00AC0B33"/>
    <w:rsid w:val="00AC3BC0"/>
    <w:rsid w:val="00AC406B"/>
    <w:rsid w:val="00AC5FBB"/>
    <w:rsid w:val="00AD0F87"/>
    <w:rsid w:val="00AD14D2"/>
    <w:rsid w:val="00AD1856"/>
    <w:rsid w:val="00AD22F8"/>
    <w:rsid w:val="00AD4F00"/>
    <w:rsid w:val="00AD5023"/>
    <w:rsid w:val="00AE0185"/>
    <w:rsid w:val="00AE1F06"/>
    <w:rsid w:val="00AE3DB1"/>
    <w:rsid w:val="00AE3ED4"/>
    <w:rsid w:val="00AE5CD8"/>
    <w:rsid w:val="00AE6C9A"/>
    <w:rsid w:val="00AE7333"/>
    <w:rsid w:val="00AE7888"/>
    <w:rsid w:val="00AF1FD7"/>
    <w:rsid w:val="00AF2360"/>
    <w:rsid w:val="00AF3458"/>
    <w:rsid w:val="00AF550F"/>
    <w:rsid w:val="00AF6CCB"/>
    <w:rsid w:val="00AF78C5"/>
    <w:rsid w:val="00B01B73"/>
    <w:rsid w:val="00B02BD0"/>
    <w:rsid w:val="00B02DFF"/>
    <w:rsid w:val="00B039BD"/>
    <w:rsid w:val="00B03F3F"/>
    <w:rsid w:val="00B047AB"/>
    <w:rsid w:val="00B06E57"/>
    <w:rsid w:val="00B10727"/>
    <w:rsid w:val="00B11178"/>
    <w:rsid w:val="00B11C40"/>
    <w:rsid w:val="00B12AAF"/>
    <w:rsid w:val="00B14256"/>
    <w:rsid w:val="00B14696"/>
    <w:rsid w:val="00B15952"/>
    <w:rsid w:val="00B201C1"/>
    <w:rsid w:val="00B20A0C"/>
    <w:rsid w:val="00B21B74"/>
    <w:rsid w:val="00B22C6D"/>
    <w:rsid w:val="00B2320E"/>
    <w:rsid w:val="00B24A70"/>
    <w:rsid w:val="00B25711"/>
    <w:rsid w:val="00B25E1C"/>
    <w:rsid w:val="00B2646B"/>
    <w:rsid w:val="00B264D7"/>
    <w:rsid w:val="00B30DB8"/>
    <w:rsid w:val="00B314C4"/>
    <w:rsid w:val="00B32142"/>
    <w:rsid w:val="00B3258D"/>
    <w:rsid w:val="00B336BC"/>
    <w:rsid w:val="00B3657A"/>
    <w:rsid w:val="00B37B89"/>
    <w:rsid w:val="00B40764"/>
    <w:rsid w:val="00B40B90"/>
    <w:rsid w:val="00B41FD9"/>
    <w:rsid w:val="00B43078"/>
    <w:rsid w:val="00B4317B"/>
    <w:rsid w:val="00B4388D"/>
    <w:rsid w:val="00B44760"/>
    <w:rsid w:val="00B45744"/>
    <w:rsid w:val="00B5046E"/>
    <w:rsid w:val="00B53DAB"/>
    <w:rsid w:val="00B549AB"/>
    <w:rsid w:val="00B54CC2"/>
    <w:rsid w:val="00B566AC"/>
    <w:rsid w:val="00B57335"/>
    <w:rsid w:val="00B60EDA"/>
    <w:rsid w:val="00B61F0A"/>
    <w:rsid w:val="00B64E36"/>
    <w:rsid w:val="00B65794"/>
    <w:rsid w:val="00B65B18"/>
    <w:rsid w:val="00B65FF9"/>
    <w:rsid w:val="00B6646B"/>
    <w:rsid w:val="00B66BC3"/>
    <w:rsid w:val="00B700B6"/>
    <w:rsid w:val="00B70932"/>
    <w:rsid w:val="00B71FED"/>
    <w:rsid w:val="00B725B6"/>
    <w:rsid w:val="00B73022"/>
    <w:rsid w:val="00B75D66"/>
    <w:rsid w:val="00B7603A"/>
    <w:rsid w:val="00B766CE"/>
    <w:rsid w:val="00B773A2"/>
    <w:rsid w:val="00B8001B"/>
    <w:rsid w:val="00B80779"/>
    <w:rsid w:val="00B8151D"/>
    <w:rsid w:val="00B81BF3"/>
    <w:rsid w:val="00B82CC3"/>
    <w:rsid w:val="00B851F6"/>
    <w:rsid w:val="00B85751"/>
    <w:rsid w:val="00B87209"/>
    <w:rsid w:val="00B87967"/>
    <w:rsid w:val="00B9046A"/>
    <w:rsid w:val="00B90F82"/>
    <w:rsid w:val="00B910EB"/>
    <w:rsid w:val="00B91802"/>
    <w:rsid w:val="00B9196A"/>
    <w:rsid w:val="00B92453"/>
    <w:rsid w:val="00B92C35"/>
    <w:rsid w:val="00B946A9"/>
    <w:rsid w:val="00B94B83"/>
    <w:rsid w:val="00B95568"/>
    <w:rsid w:val="00B978A8"/>
    <w:rsid w:val="00BA036A"/>
    <w:rsid w:val="00BA03BB"/>
    <w:rsid w:val="00BA1386"/>
    <w:rsid w:val="00BA3CCD"/>
    <w:rsid w:val="00BA4996"/>
    <w:rsid w:val="00BA545A"/>
    <w:rsid w:val="00BA5985"/>
    <w:rsid w:val="00BA6D80"/>
    <w:rsid w:val="00BA6DF4"/>
    <w:rsid w:val="00BA7079"/>
    <w:rsid w:val="00BA767D"/>
    <w:rsid w:val="00BA76CA"/>
    <w:rsid w:val="00BB1A1C"/>
    <w:rsid w:val="00BB314E"/>
    <w:rsid w:val="00BB373D"/>
    <w:rsid w:val="00BB3BCC"/>
    <w:rsid w:val="00BB66B8"/>
    <w:rsid w:val="00BB6E84"/>
    <w:rsid w:val="00BB6ED2"/>
    <w:rsid w:val="00BB77C0"/>
    <w:rsid w:val="00BC00D7"/>
    <w:rsid w:val="00BC2585"/>
    <w:rsid w:val="00BC2D0E"/>
    <w:rsid w:val="00BC3645"/>
    <w:rsid w:val="00BC3881"/>
    <w:rsid w:val="00BC6380"/>
    <w:rsid w:val="00BC7078"/>
    <w:rsid w:val="00BC7EF8"/>
    <w:rsid w:val="00BD05A2"/>
    <w:rsid w:val="00BD2566"/>
    <w:rsid w:val="00BD4C94"/>
    <w:rsid w:val="00BD743B"/>
    <w:rsid w:val="00BE250B"/>
    <w:rsid w:val="00BE3000"/>
    <w:rsid w:val="00BE6869"/>
    <w:rsid w:val="00BE6D49"/>
    <w:rsid w:val="00BF0189"/>
    <w:rsid w:val="00BF0D1D"/>
    <w:rsid w:val="00BF2257"/>
    <w:rsid w:val="00BF2786"/>
    <w:rsid w:val="00BF357F"/>
    <w:rsid w:val="00BF7354"/>
    <w:rsid w:val="00BF7673"/>
    <w:rsid w:val="00C00FE0"/>
    <w:rsid w:val="00C04343"/>
    <w:rsid w:val="00C057F5"/>
    <w:rsid w:val="00C05A7C"/>
    <w:rsid w:val="00C05A93"/>
    <w:rsid w:val="00C0637B"/>
    <w:rsid w:val="00C07156"/>
    <w:rsid w:val="00C1382A"/>
    <w:rsid w:val="00C144F7"/>
    <w:rsid w:val="00C154AD"/>
    <w:rsid w:val="00C16543"/>
    <w:rsid w:val="00C1677D"/>
    <w:rsid w:val="00C20CCD"/>
    <w:rsid w:val="00C224B4"/>
    <w:rsid w:val="00C232EB"/>
    <w:rsid w:val="00C2502A"/>
    <w:rsid w:val="00C267E6"/>
    <w:rsid w:val="00C2707C"/>
    <w:rsid w:val="00C30CE5"/>
    <w:rsid w:val="00C31802"/>
    <w:rsid w:val="00C31A04"/>
    <w:rsid w:val="00C33426"/>
    <w:rsid w:val="00C35316"/>
    <w:rsid w:val="00C35790"/>
    <w:rsid w:val="00C37179"/>
    <w:rsid w:val="00C4007B"/>
    <w:rsid w:val="00C41DBF"/>
    <w:rsid w:val="00C43B41"/>
    <w:rsid w:val="00C43F37"/>
    <w:rsid w:val="00C4549B"/>
    <w:rsid w:val="00C4585F"/>
    <w:rsid w:val="00C465BD"/>
    <w:rsid w:val="00C46777"/>
    <w:rsid w:val="00C46C79"/>
    <w:rsid w:val="00C504AD"/>
    <w:rsid w:val="00C51BD7"/>
    <w:rsid w:val="00C527F3"/>
    <w:rsid w:val="00C52D8D"/>
    <w:rsid w:val="00C54F9D"/>
    <w:rsid w:val="00C56FA6"/>
    <w:rsid w:val="00C57313"/>
    <w:rsid w:val="00C57545"/>
    <w:rsid w:val="00C62D61"/>
    <w:rsid w:val="00C6427A"/>
    <w:rsid w:val="00C654E9"/>
    <w:rsid w:val="00C706F5"/>
    <w:rsid w:val="00C737ED"/>
    <w:rsid w:val="00C73899"/>
    <w:rsid w:val="00C74BDF"/>
    <w:rsid w:val="00C82168"/>
    <w:rsid w:val="00C8294D"/>
    <w:rsid w:val="00C83AE7"/>
    <w:rsid w:val="00C8476A"/>
    <w:rsid w:val="00C860D2"/>
    <w:rsid w:val="00C90796"/>
    <w:rsid w:val="00C90C18"/>
    <w:rsid w:val="00C92120"/>
    <w:rsid w:val="00C927CC"/>
    <w:rsid w:val="00C928BD"/>
    <w:rsid w:val="00C9398A"/>
    <w:rsid w:val="00C950DC"/>
    <w:rsid w:val="00C959A9"/>
    <w:rsid w:val="00C97811"/>
    <w:rsid w:val="00CA12AC"/>
    <w:rsid w:val="00CA292E"/>
    <w:rsid w:val="00CA2EFB"/>
    <w:rsid w:val="00CA3320"/>
    <w:rsid w:val="00CA335E"/>
    <w:rsid w:val="00CA511C"/>
    <w:rsid w:val="00CA6C90"/>
    <w:rsid w:val="00CA6F4A"/>
    <w:rsid w:val="00CA75EB"/>
    <w:rsid w:val="00CB2073"/>
    <w:rsid w:val="00CB24A0"/>
    <w:rsid w:val="00CB2CEA"/>
    <w:rsid w:val="00CB5387"/>
    <w:rsid w:val="00CB656F"/>
    <w:rsid w:val="00CB6D02"/>
    <w:rsid w:val="00CB7613"/>
    <w:rsid w:val="00CC03C8"/>
    <w:rsid w:val="00CC0B24"/>
    <w:rsid w:val="00CC107D"/>
    <w:rsid w:val="00CC1708"/>
    <w:rsid w:val="00CC1FDB"/>
    <w:rsid w:val="00CC4B70"/>
    <w:rsid w:val="00CC4EEB"/>
    <w:rsid w:val="00CD0F35"/>
    <w:rsid w:val="00CD3B66"/>
    <w:rsid w:val="00CD3F25"/>
    <w:rsid w:val="00CD498D"/>
    <w:rsid w:val="00CD6BA0"/>
    <w:rsid w:val="00CD78D3"/>
    <w:rsid w:val="00CD7E51"/>
    <w:rsid w:val="00CE0A6D"/>
    <w:rsid w:val="00CE147A"/>
    <w:rsid w:val="00CE2AE8"/>
    <w:rsid w:val="00CE3123"/>
    <w:rsid w:val="00CE3ACA"/>
    <w:rsid w:val="00CE3DDD"/>
    <w:rsid w:val="00CE48A4"/>
    <w:rsid w:val="00CE500E"/>
    <w:rsid w:val="00CE536C"/>
    <w:rsid w:val="00CE616F"/>
    <w:rsid w:val="00CE6CB6"/>
    <w:rsid w:val="00CE7708"/>
    <w:rsid w:val="00CF1183"/>
    <w:rsid w:val="00CF1AE3"/>
    <w:rsid w:val="00CF3159"/>
    <w:rsid w:val="00CF37A5"/>
    <w:rsid w:val="00CF415D"/>
    <w:rsid w:val="00CF47E4"/>
    <w:rsid w:val="00CF5860"/>
    <w:rsid w:val="00CF73A5"/>
    <w:rsid w:val="00CF7A3E"/>
    <w:rsid w:val="00D00EC8"/>
    <w:rsid w:val="00D0403A"/>
    <w:rsid w:val="00D0447C"/>
    <w:rsid w:val="00D044CC"/>
    <w:rsid w:val="00D04988"/>
    <w:rsid w:val="00D04F38"/>
    <w:rsid w:val="00D074C4"/>
    <w:rsid w:val="00D075B0"/>
    <w:rsid w:val="00D07E3E"/>
    <w:rsid w:val="00D07F9B"/>
    <w:rsid w:val="00D103C7"/>
    <w:rsid w:val="00D10670"/>
    <w:rsid w:val="00D107AA"/>
    <w:rsid w:val="00D107AD"/>
    <w:rsid w:val="00D1125A"/>
    <w:rsid w:val="00D11BD1"/>
    <w:rsid w:val="00D12D3B"/>
    <w:rsid w:val="00D12E2B"/>
    <w:rsid w:val="00D13445"/>
    <w:rsid w:val="00D14ABE"/>
    <w:rsid w:val="00D162E4"/>
    <w:rsid w:val="00D23546"/>
    <w:rsid w:val="00D24813"/>
    <w:rsid w:val="00D268CF"/>
    <w:rsid w:val="00D26925"/>
    <w:rsid w:val="00D277B3"/>
    <w:rsid w:val="00D278D8"/>
    <w:rsid w:val="00D32957"/>
    <w:rsid w:val="00D32A78"/>
    <w:rsid w:val="00D34A80"/>
    <w:rsid w:val="00D35999"/>
    <w:rsid w:val="00D35A09"/>
    <w:rsid w:val="00D36D62"/>
    <w:rsid w:val="00D37120"/>
    <w:rsid w:val="00D40236"/>
    <w:rsid w:val="00D407D8"/>
    <w:rsid w:val="00D40B2D"/>
    <w:rsid w:val="00D40EDC"/>
    <w:rsid w:val="00D4169D"/>
    <w:rsid w:val="00D43351"/>
    <w:rsid w:val="00D457F7"/>
    <w:rsid w:val="00D45A54"/>
    <w:rsid w:val="00D46E1C"/>
    <w:rsid w:val="00D52B06"/>
    <w:rsid w:val="00D53DA3"/>
    <w:rsid w:val="00D55821"/>
    <w:rsid w:val="00D56184"/>
    <w:rsid w:val="00D5668D"/>
    <w:rsid w:val="00D60AC0"/>
    <w:rsid w:val="00D619F3"/>
    <w:rsid w:val="00D6221C"/>
    <w:rsid w:val="00D6296B"/>
    <w:rsid w:val="00D63EF3"/>
    <w:rsid w:val="00D64476"/>
    <w:rsid w:val="00D64753"/>
    <w:rsid w:val="00D66080"/>
    <w:rsid w:val="00D70704"/>
    <w:rsid w:val="00D71D9C"/>
    <w:rsid w:val="00D8070F"/>
    <w:rsid w:val="00D81E37"/>
    <w:rsid w:val="00D836AE"/>
    <w:rsid w:val="00D83E7C"/>
    <w:rsid w:val="00D8571F"/>
    <w:rsid w:val="00D85743"/>
    <w:rsid w:val="00D85CEC"/>
    <w:rsid w:val="00D86E81"/>
    <w:rsid w:val="00D87A92"/>
    <w:rsid w:val="00D90D4D"/>
    <w:rsid w:val="00D910E0"/>
    <w:rsid w:val="00D91B85"/>
    <w:rsid w:val="00D92C87"/>
    <w:rsid w:val="00D93556"/>
    <w:rsid w:val="00D93785"/>
    <w:rsid w:val="00D93801"/>
    <w:rsid w:val="00D9399D"/>
    <w:rsid w:val="00D97B5E"/>
    <w:rsid w:val="00DA3622"/>
    <w:rsid w:val="00DA3A7C"/>
    <w:rsid w:val="00DA603A"/>
    <w:rsid w:val="00DB1DFD"/>
    <w:rsid w:val="00DB340D"/>
    <w:rsid w:val="00DB5764"/>
    <w:rsid w:val="00DB5D26"/>
    <w:rsid w:val="00DB77F7"/>
    <w:rsid w:val="00DC167D"/>
    <w:rsid w:val="00DC16D4"/>
    <w:rsid w:val="00DC19A6"/>
    <w:rsid w:val="00DC2F63"/>
    <w:rsid w:val="00DC528C"/>
    <w:rsid w:val="00DC727D"/>
    <w:rsid w:val="00DC7D22"/>
    <w:rsid w:val="00DD2597"/>
    <w:rsid w:val="00DD2632"/>
    <w:rsid w:val="00DD3726"/>
    <w:rsid w:val="00DD50E3"/>
    <w:rsid w:val="00DD5517"/>
    <w:rsid w:val="00DD5785"/>
    <w:rsid w:val="00DD70CF"/>
    <w:rsid w:val="00DD7747"/>
    <w:rsid w:val="00DE261F"/>
    <w:rsid w:val="00DE2DB9"/>
    <w:rsid w:val="00DE3655"/>
    <w:rsid w:val="00DE3E71"/>
    <w:rsid w:val="00DE4E16"/>
    <w:rsid w:val="00DE5070"/>
    <w:rsid w:val="00DE57D2"/>
    <w:rsid w:val="00DE5FF0"/>
    <w:rsid w:val="00DE6270"/>
    <w:rsid w:val="00DE711E"/>
    <w:rsid w:val="00DE7AD7"/>
    <w:rsid w:val="00DF2269"/>
    <w:rsid w:val="00DF54B3"/>
    <w:rsid w:val="00DF665B"/>
    <w:rsid w:val="00DF67F5"/>
    <w:rsid w:val="00DF6DF3"/>
    <w:rsid w:val="00DF6E6C"/>
    <w:rsid w:val="00E00DB5"/>
    <w:rsid w:val="00E025B5"/>
    <w:rsid w:val="00E03477"/>
    <w:rsid w:val="00E04617"/>
    <w:rsid w:val="00E04A8C"/>
    <w:rsid w:val="00E05383"/>
    <w:rsid w:val="00E11AB7"/>
    <w:rsid w:val="00E13049"/>
    <w:rsid w:val="00E16308"/>
    <w:rsid w:val="00E178AA"/>
    <w:rsid w:val="00E1797C"/>
    <w:rsid w:val="00E201F8"/>
    <w:rsid w:val="00E208FF"/>
    <w:rsid w:val="00E20971"/>
    <w:rsid w:val="00E20C95"/>
    <w:rsid w:val="00E21303"/>
    <w:rsid w:val="00E226A0"/>
    <w:rsid w:val="00E235A6"/>
    <w:rsid w:val="00E236DA"/>
    <w:rsid w:val="00E23BC0"/>
    <w:rsid w:val="00E24048"/>
    <w:rsid w:val="00E2452F"/>
    <w:rsid w:val="00E247AB"/>
    <w:rsid w:val="00E26AF6"/>
    <w:rsid w:val="00E3054D"/>
    <w:rsid w:val="00E3073B"/>
    <w:rsid w:val="00E319FF"/>
    <w:rsid w:val="00E338D3"/>
    <w:rsid w:val="00E34D59"/>
    <w:rsid w:val="00E35B72"/>
    <w:rsid w:val="00E37E7A"/>
    <w:rsid w:val="00E408BE"/>
    <w:rsid w:val="00E424AF"/>
    <w:rsid w:val="00E43678"/>
    <w:rsid w:val="00E43AC9"/>
    <w:rsid w:val="00E44983"/>
    <w:rsid w:val="00E5377C"/>
    <w:rsid w:val="00E53BB7"/>
    <w:rsid w:val="00E53BCD"/>
    <w:rsid w:val="00E53D33"/>
    <w:rsid w:val="00E55062"/>
    <w:rsid w:val="00E60BCE"/>
    <w:rsid w:val="00E61FED"/>
    <w:rsid w:val="00E62DA1"/>
    <w:rsid w:val="00E64C9B"/>
    <w:rsid w:val="00E65639"/>
    <w:rsid w:val="00E6568B"/>
    <w:rsid w:val="00E67379"/>
    <w:rsid w:val="00E7004B"/>
    <w:rsid w:val="00E702DE"/>
    <w:rsid w:val="00E703F7"/>
    <w:rsid w:val="00E722FA"/>
    <w:rsid w:val="00E732D7"/>
    <w:rsid w:val="00E745DA"/>
    <w:rsid w:val="00E7467B"/>
    <w:rsid w:val="00E753E0"/>
    <w:rsid w:val="00E75E33"/>
    <w:rsid w:val="00E76699"/>
    <w:rsid w:val="00E828BE"/>
    <w:rsid w:val="00E82BE7"/>
    <w:rsid w:val="00E82FBB"/>
    <w:rsid w:val="00E840E2"/>
    <w:rsid w:val="00E85422"/>
    <w:rsid w:val="00E859BB"/>
    <w:rsid w:val="00E86305"/>
    <w:rsid w:val="00E86556"/>
    <w:rsid w:val="00E917E0"/>
    <w:rsid w:val="00E921E6"/>
    <w:rsid w:val="00E93319"/>
    <w:rsid w:val="00E94C91"/>
    <w:rsid w:val="00E95797"/>
    <w:rsid w:val="00E96FA5"/>
    <w:rsid w:val="00E976FF"/>
    <w:rsid w:val="00E97C79"/>
    <w:rsid w:val="00E97D16"/>
    <w:rsid w:val="00EA1AC6"/>
    <w:rsid w:val="00EA2FE2"/>
    <w:rsid w:val="00EA4A91"/>
    <w:rsid w:val="00EA4F6E"/>
    <w:rsid w:val="00EA762D"/>
    <w:rsid w:val="00EB03E3"/>
    <w:rsid w:val="00EB0DCD"/>
    <w:rsid w:val="00EB162A"/>
    <w:rsid w:val="00EB1A3A"/>
    <w:rsid w:val="00EB1E07"/>
    <w:rsid w:val="00EB21C9"/>
    <w:rsid w:val="00EB2311"/>
    <w:rsid w:val="00EB2FA5"/>
    <w:rsid w:val="00EB7AB1"/>
    <w:rsid w:val="00EC0462"/>
    <w:rsid w:val="00EC0EE7"/>
    <w:rsid w:val="00EC1F4D"/>
    <w:rsid w:val="00EC2F33"/>
    <w:rsid w:val="00EC303B"/>
    <w:rsid w:val="00EC32D4"/>
    <w:rsid w:val="00EC3B21"/>
    <w:rsid w:val="00EC48CE"/>
    <w:rsid w:val="00EC5BB3"/>
    <w:rsid w:val="00EC7E24"/>
    <w:rsid w:val="00ED0726"/>
    <w:rsid w:val="00ED1A54"/>
    <w:rsid w:val="00ED3888"/>
    <w:rsid w:val="00ED57BB"/>
    <w:rsid w:val="00ED63F4"/>
    <w:rsid w:val="00ED68C5"/>
    <w:rsid w:val="00ED6CC8"/>
    <w:rsid w:val="00ED705D"/>
    <w:rsid w:val="00ED7957"/>
    <w:rsid w:val="00ED7A9E"/>
    <w:rsid w:val="00EE0264"/>
    <w:rsid w:val="00EE0362"/>
    <w:rsid w:val="00EE0914"/>
    <w:rsid w:val="00EE13E0"/>
    <w:rsid w:val="00EE3714"/>
    <w:rsid w:val="00EE5104"/>
    <w:rsid w:val="00EE716D"/>
    <w:rsid w:val="00EE73A4"/>
    <w:rsid w:val="00EF05BC"/>
    <w:rsid w:val="00EF071C"/>
    <w:rsid w:val="00EF0F0E"/>
    <w:rsid w:val="00EF191D"/>
    <w:rsid w:val="00EF2DA6"/>
    <w:rsid w:val="00EF337A"/>
    <w:rsid w:val="00EF531A"/>
    <w:rsid w:val="00EF6499"/>
    <w:rsid w:val="00EF740D"/>
    <w:rsid w:val="00EF7C33"/>
    <w:rsid w:val="00EF7E79"/>
    <w:rsid w:val="00F022E9"/>
    <w:rsid w:val="00F027A8"/>
    <w:rsid w:val="00F02A9E"/>
    <w:rsid w:val="00F03A14"/>
    <w:rsid w:val="00F05DA3"/>
    <w:rsid w:val="00F064C8"/>
    <w:rsid w:val="00F078E1"/>
    <w:rsid w:val="00F11793"/>
    <w:rsid w:val="00F12740"/>
    <w:rsid w:val="00F12802"/>
    <w:rsid w:val="00F12835"/>
    <w:rsid w:val="00F12B32"/>
    <w:rsid w:val="00F13A7E"/>
    <w:rsid w:val="00F13DD0"/>
    <w:rsid w:val="00F13F81"/>
    <w:rsid w:val="00F143E6"/>
    <w:rsid w:val="00F1532E"/>
    <w:rsid w:val="00F1644E"/>
    <w:rsid w:val="00F16BAE"/>
    <w:rsid w:val="00F172FD"/>
    <w:rsid w:val="00F22BE3"/>
    <w:rsid w:val="00F24A63"/>
    <w:rsid w:val="00F24C80"/>
    <w:rsid w:val="00F31301"/>
    <w:rsid w:val="00F349D8"/>
    <w:rsid w:val="00F34D05"/>
    <w:rsid w:val="00F351F3"/>
    <w:rsid w:val="00F35B48"/>
    <w:rsid w:val="00F36487"/>
    <w:rsid w:val="00F40377"/>
    <w:rsid w:val="00F40745"/>
    <w:rsid w:val="00F40EDC"/>
    <w:rsid w:val="00F42901"/>
    <w:rsid w:val="00F43674"/>
    <w:rsid w:val="00F44244"/>
    <w:rsid w:val="00F44A49"/>
    <w:rsid w:val="00F462D7"/>
    <w:rsid w:val="00F46B1B"/>
    <w:rsid w:val="00F53DC9"/>
    <w:rsid w:val="00F53EE0"/>
    <w:rsid w:val="00F54124"/>
    <w:rsid w:val="00F55578"/>
    <w:rsid w:val="00F570E1"/>
    <w:rsid w:val="00F5770A"/>
    <w:rsid w:val="00F61809"/>
    <w:rsid w:val="00F633C7"/>
    <w:rsid w:val="00F67F37"/>
    <w:rsid w:val="00F70503"/>
    <w:rsid w:val="00F70B91"/>
    <w:rsid w:val="00F71211"/>
    <w:rsid w:val="00F72228"/>
    <w:rsid w:val="00F73237"/>
    <w:rsid w:val="00F73427"/>
    <w:rsid w:val="00F75275"/>
    <w:rsid w:val="00F77A3A"/>
    <w:rsid w:val="00F816A9"/>
    <w:rsid w:val="00F81F86"/>
    <w:rsid w:val="00F820B7"/>
    <w:rsid w:val="00F82372"/>
    <w:rsid w:val="00F826E9"/>
    <w:rsid w:val="00F82708"/>
    <w:rsid w:val="00F8313A"/>
    <w:rsid w:val="00F84D57"/>
    <w:rsid w:val="00F852A3"/>
    <w:rsid w:val="00F85659"/>
    <w:rsid w:val="00F87CFF"/>
    <w:rsid w:val="00F90164"/>
    <w:rsid w:val="00F90A81"/>
    <w:rsid w:val="00F9109A"/>
    <w:rsid w:val="00F9210D"/>
    <w:rsid w:val="00F92AD9"/>
    <w:rsid w:val="00F92B14"/>
    <w:rsid w:val="00F92F03"/>
    <w:rsid w:val="00F931A5"/>
    <w:rsid w:val="00F945F9"/>
    <w:rsid w:val="00F95FDE"/>
    <w:rsid w:val="00FA3771"/>
    <w:rsid w:val="00FA3A9E"/>
    <w:rsid w:val="00FA5948"/>
    <w:rsid w:val="00FA59A6"/>
    <w:rsid w:val="00FA6735"/>
    <w:rsid w:val="00FA6DFF"/>
    <w:rsid w:val="00FA7F1E"/>
    <w:rsid w:val="00FB0AFF"/>
    <w:rsid w:val="00FB0EEE"/>
    <w:rsid w:val="00FB2C7E"/>
    <w:rsid w:val="00FB5690"/>
    <w:rsid w:val="00FB5741"/>
    <w:rsid w:val="00FB60A2"/>
    <w:rsid w:val="00FB6836"/>
    <w:rsid w:val="00FB7586"/>
    <w:rsid w:val="00FC174F"/>
    <w:rsid w:val="00FC1E4A"/>
    <w:rsid w:val="00FC27AA"/>
    <w:rsid w:val="00FC2EFE"/>
    <w:rsid w:val="00FC6772"/>
    <w:rsid w:val="00FC7060"/>
    <w:rsid w:val="00FC777F"/>
    <w:rsid w:val="00FD0A62"/>
    <w:rsid w:val="00FD110F"/>
    <w:rsid w:val="00FD1475"/>
    <w:rsid w:val="00FD1F85"/>
    <w:rsid w:val="00FD441D"/>
    <w:rsid w:val="00FD5F45"/>
    <w:rsid w:val="00FD7F1D"/>
    <w:rsid w:val="00FE01BD"/>
    <w:rsid w:val="00FE1E08"/>
    <w:rsid w:val="00FE215F"/>
    <w:rsid w:val="00FE2CFF"/>
    <w:rsid w:val="00FE4A0B"/>
    <w:rsid w:val="00FE531C"/>
    <w:rsid w:val="00FE56AC"/>
    <w:rsid w:val="00FE6382"/>
    <w:rsid w:val="00FF0929"/>
    <w:rsid w:val="00FF0B22"/>
    <w:rsid w:val="00FF29FD"/>
    <w:rsid w:val="00FF33C6"/>
    <w:rsid w:val="00FF47B4"/>
    <w:rsid w:val="00FF6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BCB64C"/>
  <w15:docId w15:val="{7BCD694C-C5D5-4028-9FE3-C0298FF3B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511C"/>
    <w:pPr>
      <w:spacing w:before="240" w:after="0" w:line="24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9E219C"/>
    <w:pPr>
      <w:keepNext/>
      <w:keepLines/>
      <w:numPr>
        <w:numId w:val="2"/>
      </w:numPr>
      <w:spacing w:before="480"/>
      <w:outlineLvl w:val="0"/>
    </w:pPr>
    <w:rPr>
      <w:rFonts w:asciiTheme="majorHAnsi" w:eastAsiaTheme="majorEastAsia" w:hAnsiTheme="majorHAnsi" w:cstheme="majorBidi"/>
      <w:b/>
      <w:bCs/>
      <w:sz w:val="28"/>
      <w:szCs w:val="28"/>
    </w:rPr>
  </w:style>
  <w:style w:type="paragraph" w:styleId="Heading2">
    <w:name w:val="heading 2"/>
    <w:basedOn w:val="Normal"/>
    <w:next w:val="Level2Text"/>
    <w:link w:val="Heading2Char"/>
    <w:uiPriority w:val="9"/>
    <w:unhideWhenUsed/>
    <w:qFormat/>
    <w:rsid w:val="009E219C"/>
    <w:pPr>
      <w:keepNext/>
      <w:keepLines/>
      <w:numPr>
        <w:ilvl w:val="1"/>
        <w:numId w:val="2"/>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Level3Text"/>
    <w:link w:val="Heading3Char"/>
    <w:uiPriority w:val="9"/>
    <w:unhideWhenUsed/>
    <w:qFormat/>
    <w:rsid w:val="009E219C"/>
    <w:pPr>
      <w:keepNext/>
      <w:keepLines/>
      <w:numPr>
        <w:ilvl w:val="2"/>
        <w:numId w:val="2"/>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181CB8"/>
    <w:pPr>
      <w:keepNext/>
      <w:keepLines/>
      <w:spacing w:before="200"/>
      <w:outlineLvl w:val="3"/>
    </w:pPr>
    <w:rPr>
      <w:rFonts w:asciiTheme="majorHAnsi" w:eastAsiaTheme="majorEastAsia" w:hAnsiTheme="majorHAnsi" w:cstheme="majorBidi"/>
      <w:b/>
      <w:bCs/>
      <w:iCs/>
      <w:sz w:val="28"/>
    </w:rPr>
  </w:style>
  <w:style w:type="paragraph" w:styleId="Heading6">
    <w:name w:val="heading 6"/>
    <w:basedOn w:val="Normal"/>
    <w:next w:val="Normal"/>
    <w:link w:val="Heading6Char"/>
    <w:uiPriority w:val="9"/>
    <w:semiHidden/>
    <w:unhideWhenUsed/>
    <w:qFormat/>
    <w:rsid w:val="001C730B"/>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219C"/>
    <w:rPr>
      <w:rFonts w:asciiTheme="majorHAnsi" w:eastAsiaTheme="majorEastAsia" w:hAnsiTheme="majorHAnsi" w:cstheme="majorBidi"/>
      <w:b/>
      <w:bCs/>
      <w:sz w:val="28"/>
      <w:szCs w:val="28"/>
    </w:rPr>
  </w:style>
  <w:style w:type="paragraph" w:customStyle="1" w:styleId="Level2Text">
    <w:name w:val="Level 2 Text"/>
    <w:basedOn w:val="Normal"/>
    <w:qFormat/>
    <w:rsid w:val="007067B9"/>
    <w:pPr>
      <w:ind w:left="1080"/>
    </w:pPr>
  </w:style>
  <w:style w:type="character" w:customStyle="1" w:styleId="Heading2Char">
    <w:name w:val="Heading 2 Char"/>
    <w:basedOn w:val="DefaultParagraphFont"/>
    <w:link w:val="Heading2"/>
    <w:uiPriority w:val="9"/>
    <w:rsid w:val="009E219C"/>
    <w:rPr>
      <w:rFonts w:asciiTheme="majorHAnsi" w:eastAsiaTheme="majorEastAsia" w:hAnsiTheme="majorHAnsi" w:cstheme="majorBidi"/>
      <w:b/>
      <w:bCs/>
      <w:sz w:val="26"/>
      <w:szCs w:val="26"/>
    </w:rPr>
  </w:style>
  <w:style w:type="paragraph" w:customStyle="1" w:styleId="Level3Text">
    <w:name w:val="Level 3 Text"/>
    <w:basedOn w:val="Normal"/>
    <w:link w:val="Level3TextChar"/>
    <w:qFormat/>
    <w:rsid w:val="00454F3A"/>
    <w:pPr>
      <w:ind w:left="1080"/>
    </w:pPr>
  </w:style>
  <w:style w:type="character" w:customStyle="1" w:styleId="Heading3Char">
    <w:name w:val="Heading 3 Char"/>
    <w:basedOn w:val="DefaultParagraphFont"/>
    <w:link w:val="Heading3"/>
    <w:uiPriority w:val="9"/>
    <w:rsid w:val="009E219C"/>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sid w:val="00181CB8"/>
    <w:rPr>
      <w:rFonts w:asciiTheme="majorHAnsi" w:eastAsiaTheme="majorEastAsia" w:hAnsiTheme="majorHAnsi" w:cstheme="majorBidi"/>
      <w:b/>
      <w:bCs/>
      <w:iCs/>
      <w:sz w:val="28"/>
      <w:szCs w:val="24"/>
    </w:rPr>
  </w:style>
  <w:style w:type="paragraph" w:styleId="Title">
    <w:name w:val="Title"/>
    <w:basedOn w:val="Normal"/>
    <w:next w:val="Normal"/>
    <w:link w:val="TitleChar"/>
    <w:uiPriority w:val="10"/>
    <w:qFormat/>
    <w:rsid w:val="006D6D6E"/>
    <w:pPr>
      <w:pBdr>
        <w:bottom w:val="single" w:sz="8" w:space="4" w:color="000000" w:themeColor="text1"/>
      </w:pBdr>
      <w:spacing w:after="300"/>
      <w:contextualSpacing/>
      <w:jc w:val="center"/>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uiPriority w:val="10"/>
    <w:rsid w:val="006D6D6E"/>
    <w:rPr>
      <w:rFonts w:asciiTheme="majorHAnsi" w:eastAsiaTheme="majorEastAsia" w:hAnsiTheme="majorHAnsi" w:cstheme="majorBidi"/>
      <w:spacing w:val="5"/>
      <w:kern w:val="28"/>
      <w:sz w:val="52"/>
      <w:szCs w:val="52"/>
    </w:rPr>
  </w:style>
  <w:style w:type="paragraph" w:styleId="ListParagraph">
    <w:name w:val="List Paragraph"/>
    <w:basedOn w:val="Normal"/>
    <w:uiPriority w:val="34"/>
    <w:qFormat/>
    <w:rsid w:val="00463BBD"/>
    <w:pPr>
      <w:ind w:left="720"/>
      <w:contextualSpacing/>
    </w:pPr>
  </w:style>
  <w:style w:type="paragraph" w:styleId="BalloonText">
    <w:name w:val="Balloon Text"/>
    <w:basedOn w:val="Normal"/>
    <w:link w:val="BalloonTextChar"/>
    <w:uiPriority w:val="99"/>
    <w:semiHidden/>
    <w:unhideWhenUsed/>
    <w:rsid w:val="00CE7708"/>
    <w:rPr>
      <w:rFonts w:ascii="Tahoma" w:hAnsi="Tahoma" w:cs="Tahoma"/>
      <w:sz w:val="16"/>
      <w:szCs w:val="16"/>
    </w:rPr>
  </w:style>
  <w:style w:type="character" w:customStyle="1" w:styleId="BalloonTextChar">
    <w:name w:val="Balloon Text Char"/>
    <w:basedOn w:val="DefaultParagraphFont"/>
    <w:link w:val="BalloonText"/>
    <w:uiPriority w:val="99"/>
    <w:semiHidden/>
    <w:rsid w:val="00CE7708"/>
    <w:rPr>
      <w:rFonts w:ascii="Tahoma" w:hAnsi="Tahoma" w:cs="Tahoma"/>
      <w:sz w:val="16"/>
      <w:szCs w:val="16"/>
    </w:rPr>
  </w:style>
  <w:style w:type="paragraph" w:styleId="TOCHeading">
    <w:name w:val="TOC Heading"/>
    <w:basedOn w:val="Heading1"/>
    <w:next w:val="Normal"/>
    <w:uiPriority w:val="39"/>
    <w:semiHidden/>
    <w:unhideWhenUsed/>
    <w:qFormat/>
    <w:rsid w:val="00F40EDC"/>
    <w:pPr>
      <w:outlineLvl w:val="9"/>
    </w:pPr>
    <w:rPr>
      <w:color w:val="365F91" w:themeColor="accent1" w:themeShade="BF"/>
    </w:rPr>
  </w:style>
  <w:style w:type="paragraph" w:styleId="TOC1">
    <w:name w:val="toc 1"/>
    <w:basedOn w:val="Normal"/>
    <w:next w:val="Normal"/>
    <w:autoRedefine/>
    <w:uiPriority w:val="39"/>
    <w:unhideWhenUsed/>
    <w:rsid w:val="00F40EDC"/>
    <w:pPr>
      <w:spacing w:after="100"/>
    </w:pPr>
  </w:style>
  <w:style w:type="paragraph" w:styleId="TOC2">
    <w:name w:val="toc 2"/>
    <w:basedOn w:val="Normal"/>
    <w:next w:val="Normal"/>
    <w:autoRedefine/>
    <w:uiPriority w:val="39"/>
    <w:unhideWhenUsed/>
    <w:rsid w:val="00F40EDC"/>
    <w:pPr>
      <w:spacing w:after="100"/>
      <w:ind w:left="240"/>
    </w:pPr>
  </w:style>
  <w:style w:type="paragraph" w:styleId="TOC3">
    <w:name w:val="toc 3"/>
    <w:basedOn w:val="Normal"/>
    <w:next w:val="Normal"/>
    <w:autoRedefine/>
    <w:uiPriority w:val="39"/>
    <w:unhideWhenUsed/>
    <w:rsid w:val="009E219C"/>
    <w:pPr>
      <w:tabs>
        <w:tab w:val="right" w:leader="dot" w:pos="9350"/>
      </w:tabs>
      <w:spacing w:before="0"/>
      <w:ind w:left="864"/>
    </w:pPr>
  </w:style>
  <w:style w:type="character" w:styleId="Hyperlink">
    <w:name w:val="Hyperlink"/>
    <w:basedOn w:val="DefaultParagraphFont"/>
    <w:uiPriority w:val="99"/>
    <w:unhideWhenUsed/>
    <w:rsid w:val="00F40EDC"/>
    <w:rPr>
      <w:color w:val="0000FF" w:themeColor="hyperlink"/>
      <w:u w:val="single"/>
    </w:rPr>
  </w:style>
  <w:style w:type="paragraph" w:styleId="Index1">
    <w:name w:val="index 1"/>
    <w:basedOn w:val="Normal"/>
    <w:next w:val="Normal"/>
    <w:autoRedefine/>
    <w:uiPriority w:val="99"/>
    <w:unhideWhenUsed/>
    <w:rsid w:val="00E753E0"/>
    <w:pPr>
      <w:tabs>
        <w:tab w:val="right" w:leader="dot" w:pos="4310"/>
      </w:tabs>
      <w:spacing w:before="0"/>
      <w:ind w:left="245" w:hanging="245"/>
    </w:pPr>
  </w:style>
  <w:style w:type="table" w:styleId="TableGrid">
    <w:name w:val="Table Grid"/>
    <w:basedOn w:val="TableNormal"/>
    <w:uiPriority w:val="59"/>
    <w:rsid w:val="00DC16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493544"/>
    <w:pPr>
      <w:spacing w:before="120"/>
    </w:pPr>
    <w:rPr>
      <w:b/>
      <w:bCs/>
      <w:color w:val="000000" w:themeColor="text1"/>
      <w:szCs w:val="18"/>
    </w:rPr>
  </w:style>
  <w:style w:type="paragraph" w:styleId="TableofFigures">
    <w:name w:val="table of figures"/>
    <w:basedOn w:val="Normal"/>
    <w:next w:val="Normal"/>
    <w:uiPriority w:val="99"/>
    <w:unhideWhenUsed/>
    <w:rsid w:val="00CC4B70"/>
    <w:pPr>
      <w:tabs>
        <w:tab w:val="right" w:leader="dot" w:pos="9350"/>
      </w:tabs>
    </w:pPr>
    <w:rPr>
      <w:color w:val="000000"/>
    </w:rPr>
  </w:style>
  <w:style w:type="paragraph" w:customStyle="1" w:styleId="PhotoCredit">
    <w:name w:val="Photo Credit"/>
    <w:basedOn w:val="Caption"/>
    <w:next w:val="Normal"/>
    <w:qFormat/>
    <w:rsid w:val="004D0299"/>
    <w:pPr>
      <w:spacing w:before="0"/>
      <w:ind w:left="1080"/>
    </w:pPr>
  </w:style>
  <w:style w:type="paragraph" w:styleId="Header">
    <w:name w:val="header"/>
    <w:basedOn w:val="Normal"/>
    <w:link w:val="HeaderChar"/>
    <w:uiPriority w:val="99"/>
    <w:unhideWhenUsed/>
    <w:rsid w:val="0079415B"/>
    <w:pPr>
      <w:tabs>
        <w:tab w:val="center" w:pos="4680"/>
        <w:tab w:val="right" w:pos="9360"/>
      </w:tabs>
      <w:spacing w:before="0"/>
    </w:pPr>
  </w:style>
  <w:style w:type="character" w:customStyle="1" w:styleId="HeaderChar">
    <w:name w:val="Header Char"/>
    <w:basedOn w:val="DefaultParagraphFont"/>
    <w:link w:val="Header"/>
    <w:uiPriority w:val="99"/>
    <w:rsid w:val="0079415B"/>
    <w:rPr>
      <w:rFonts w:ascii="Times New Roman" w:hAnsi="Times New Roman" w:cs="Times New Roman"/>
      <w:sz w:val="24"/>
      <w:szCs w:val="24"/>
    </w:rPr>
  </w:style>
  <w:style w:type="paragraph" w:styleId="Footer">
    <w:name w:val="footer"/>
    <w:basedOn w:val="Normal"/>
    <w:link w:val="FooterChar"/>
    <w:uiPriority w:val="99"/>
    <w:unhideWhenUsed/>
    <w:rsid w:val="0079415B"/>
    <w:pPr>
      <w:tabs>
        <w:tab w:val="center" w:pos="4680"/>
        <w:tab w:val="right" w:pos="9360"/>
      </w:tabs>
      <w:spacing w:before="0"/>
    </w:pPr>
  </w:style>
  <w:style w:type="character" w:customStyle="1" w:styleId="FooterChar">
    <w:name w:val="Footer Char"/>
    <w:basedOn w:val="DefaultParagraphFont"/>
    <w:link w:val="Footer"/>
    <w:uiPriority w:val="99"/>
    <w:rsid w:val="0079415B"/>
    <w:rPr>
      <w:rFonts w:ascii="Times New Roman" w:hAnsi="Times New Roman" w:cs="Times New Roman"/>
      <w:sz w:val="24"/>
      <w:szCs w:val="24"/>
    </w:rPr>
  </w:style>
  <w:style w:type="paragraph" w:styleId="Bibliography">
    <w:name w:val="Bibliography"/>
    <w:basedOn w:val="Normal"/>
    <w:next w:val="Normal"/>
    <w:uiPriority w:val="37"/>
    <w:unhideWhenUsed/>
    <w:rsid w:val="000573DB"/>
  </w:style>
  <w:style w:type="paragraph" w:customStyle="1" w:styleId="NumberedList">
    <w:name w:val="NumberedList"/>
    <w:basedOn w:val="Normal"/>
    <w:rsid w:val="00ED57BB"/>
    <w:pPr>
      <w:spacing w:before="0"/>
      <w:ind w:left="720"/>
      <w:jc w:val="left"/>
    </w:pPr>
    <w:rPr>
      <w:rFonts w:ascii="AppleGaramond Bk" w:eastAsia="Times New Roman" w:hAnsi="AppleGaramond Bk"/>
      <w:sz w:val="28"/>
      <w:szCs w:val="20"/>
    </w:rPr>
  </w:style>
  <w:style w:type="character" w:styleId="Strong">
    <w:name w:val="Strong"/>
    <w:basedOn w:val="DefaultParagraphFont"/>
    <w:uiPriority w:val="22"/>
    <w:qFormat/>
    <w:rsid w:val="00181CB8"/>
    <w:rPr>
      <w:b/>
      <w:bCs/>
    </w:rPr>
  </w:style>
  <w:style w:type="paragraph" w:customStyle="1" w:styleId="Contenthead">
    <w:name w:val="Content head"/>
    <w:basedOn w:val="Heading3"/>
    <w:next w:val="Heading3"/>
    <w:autoRedefine/>
    <w:rsid w:val="00454F3A"/>
    <w:pPr>
      <w:keepLines w:val="0"/>
      <w:spacing w:before="120"/>
      <w:ind w:left="540"/>
      <w:jc w:val="left"/>
    </w:pPr>
    <w:rPr>
      <w:rFonts w:ascii="AppleGaramond Bk" w:eastAsia="Times New Roman" w:hAnsi="AppleGaramond Bk" w:cs="Times New Roman"/>
      <w:bCs w:val="0"/>
      <w:color w:val="000000"/>
      <w:sz w:val="28"/>
      <w:szCs w:val="20"/>
    </w:rPr>
  </w:style>
  <w:style w:type="paragraph" w:customStyle="1" w:styleId="Hidden">
    <w:name w:val="Hidden"/>
    <w:basedOn w:val="Heading3"/>
    <w:rsid w:val="00454F3A"/>
    <w:pPr>
      <w:keepNext w:val="0"/>
      <w:keepLines w:val="0"/>
      <w:spacing w:before="120"/>
      <w:ind w:left="720"/>
      <w:jc w:val="left"/>
    </w:pPr>
    <w:rPr>
      <w:rFonts w:ascii="AppleGaramond Bk" w:eastAsia="Times New Roman" w:hAnsi="AppleGaramond Bk" w:cs="Times New Roman"/>
      <w:b w:val="0"/>
      <w:bCs w:val="0"/>
      <w:vanish/>
      <w:color w:val="000000"/>
      <w:sz w:val="28"/>
      <w:szCs w:val="20"/>
    </w:rPr>
  </w:style>
  <w:style w:type="paragraph" w:customStyle="1" w:styleId="example">
    <w:name w:val="example"/>
    <w:basedOn w:val="Heading3"/>
    <w:autoRedefine/>
    <w:rsid w:val="00454F3A"/>
    <w:pPr>
      <w:keepNext w:val="0"/>
      <w:keepLines w:val="0"/>
      <w:spacing w:before="120"/>
      <w:ind w:left="794"/>
      <w:jc w:val="left"/>
    </w:pPr>
    <w:rPr>
      <w:rFonts w:ascii="Arial" w:eastAsia="Times New Roman" w:hAnsi="Arial" w:cs="Times New Roman"/>
      <w:b w:val="0"/>
      <w:bCs w:val="0"/>
      <w:color w:val="000000"/>
      <w:szCs w:val="20"/>
    </w:rPr>
  </w:style>
  <w:style w:type="paragraph" w:customStyle="1" w:styleId="buctable">
    <w:name w:val="buc table"/>
    <w:basedOn w:val="Normal"/>
    <w:autoRedefine/>
    <w:rsid w:val="001C730B"/>
    <w:pPr>
      <w:spacing w:before="0"/>
      <w:jc w:val="left"/>
    </w:pPr>
    <w:rPr>
      <w:rFonts w:ascii="Arial" w:eastAsia="Times New Roman" w:hAnsi="Arial"/>
      <w:szCs w:val="20"/>
    </w:rPr>
  </w:style>
  <w:style w:type="paragraph" w:customStyle="1" w:styleId="BulletList">
    <w:name w:val="BulletList"/>
    <w:basedOn w:val="Heading3"/>
    <w:rsid w:val="001C730B"/>
    <w:pPr>
      <w:keepNext w:val="0"/>
      <w:keepLines w:val="0"/>
      <w:spacing w:before="120"/>
      <w:ind w:left="720"/>
      <w:jc w:val="left"/>
    </w:pPr>
    <w:rPr>
      <w:rFonts w:ascii="AppleGaramond Bk" w:eastAsia="Times New Roman" w:hAnsi="AppleGaramond Bk" w:cs="Times New Roman"/>
      <w:b w:val="0"/>
      <w:bCs w:val="0"/>
      <w:color w:val="000000"/>
      <w:sz w:val="28"/>
      <w:szCs w:val="20"/>
    </w:rPr>
  </w:style>
  <w:style w:type="paragraph" w:customStyle="1" w:styleId="BulletListFirst">
    <w:name w:val="BulletListFirst"/>
    <w:basedOn w:val="Heading3"/>
    <w:rsid w:val="001C730B"/>
    <w:pPr>
      <w:keepNext w:val="0"/>
      <w:keepLines w:val="0"/>
      <w:spacing w:before="120"/>
      <w:ind w:left="720"/>
      <w:jc w:val="left"/>
    </w:pPr>
    <w:rPr>
      <w:rFonts w:ascii="AppleGaramond Bk" w:eastAsia="Times New Roman" w:hAnsi="AppleGaramond Bk" w:cs="Times New Roman"/>
      <w:b w:val="0"/>
      <w:bCs w:val="0"/>
      <w:color w:val="000000"/>
      <w:sz w:val="28"/>
      <w:szCs w:val="20"/>
    </w:rPr>
  </w:style>
  <w:style w:type="paragraph" w:customStyle="1" w:styleId="BulletListLast">
    <w:name w:val="BulletListLast"/>
    <w:basedOn w:val="Heading3"/>
    <w:rsid w:val="001C730B"/>
    <w:pPr>
      <w:keepNext w:val="0"/>
      <w:keepLines w:val="0"/>
      <w:spacing w:before="120"/>
      <w:ind w:left="720"/>
      <w:jc w:val="left"/>
    </w:pPr>
    <w:rPr>
      <w:rFonts w:ascii="AppleGaramond Bk" w:eastAsia="Times New Roman" w:hAnsi="AppleGaramond Bk" w:cs="Times New Roman"/>
      <w:b w:val="0"/>
      <w:bCs w:val="0"/>
      <w:color w:val="000000"/>
      <w:sz w:val="28"/>
      <w:szCs w:val="20"/>
    </w:rPr>
  </w:style>
  <w:style w:type="paragraph" w:customStyle="1" w:styleId="TableColHead">
    <w:name w:val="TableColHead"/>
    <w:basedOn w:val="Normal"/>
    <w:rsid w:val="001C730B"/>
    <w:pPr>
      <w:spacing w:before="0"/>
      <w:jc w:val="left"/>
    </w:pPr>
    <w:rPr>
      <w:rFonts w:ascii="CenturyCdITCTT-Light" w:eastAsia="Times New Roman" w:hAnsi="CenturyCdITCTT-Light"/>
      <w:b/>
      <w:sz w:val="28"/>
      <w:szCs w:val="20"/>
    </w:rPr>
  </w:style>
  <w:style w:type="paragraph" w:customStyle="1" w:styleId="TableTitle">
    <w:name w:val="TableTitle"/>
    <w:basedOn w:val="Heading6"/>
    <w:rsid w:val="001C730B"/>
    <w:pPr>
      <w:keepLines w:val="0"/>
      <w:spacing w:before="0"/>
      <w:jc w:val="left"/>
    </w:pPr>
    <w:rPr>
      <w:rFonts w:ascii="CenturyCdITCTT-Light" w:eastAsia="Times New Roman" w:hAnsi="CenturyCdITCTT-Light" w:cs="Times New Roman"/>
      <w:b/>
      <w:i w:val="0"/>
      <w:iCs w:val="0"/>
      <w:color w:val="auto"/>
      <w:sz w:val="28"/>
      <w:szCs w:val="20"/>
    </w:rPr>
  </w:style>
  <w:style w:type="paragraph" w:customStyle="1" w:styleId="Table">
    <w:name w:val="Table"/>
    <w:basedOn w:val="buctable"/>
    <w:rsid w:val="001C730B"/>
  </w:style>
  <w:style w:type="character" w:customStyle="1" w:styleId="Heading6Char">
    <w:name w:val="Heading 6 Char"/>
    <w:basedOn w:val="DefaultParagraphFont"/>
    <w:link w:val="Heading6"/>
    <w:uiPriority w:val="9"/>
    <w:semiHidden/>
    <w:rsid w:val="001C730B"/>
    <w:rPr>
      <w:rFonts w:asciiTheme="majorHAnsi" w:eastAsiaTheme="majorEastAsia" w:hAnsiTheme="majorHAnsi" w:cstheme="majorBidi"/>
      <w:i/>
      <w:iCs/>
      <w:color w:val="243F60" w:themeColor="accent1" w:themeShade="7F"/>
      <w:sz w:val="24"/>
      <w:szCs w:val="24"/>
    </w:rPr>
  </w:style>
  <w:style w:type="paragraph" w:customStyle="1" w:styleId="Level3Subheading">
    <w:name w:val="Level 3 Subheading"/>
    <w:basedOn w:val="Level3Text"/>
    <w:next w:val="Level3Text"/>
    <w:link w:val="Level3SubheadingChar"/>
    <w:qFormat/>
    <w:rsid w:val="007067B9"/>
    <w:pPr>
      <w:keepNext/>
    </w:pPr>
    <w:rPr>
      <w:u w:val="single"/>
    </w:rPr>
  </w:style>
  <w:style w:type="paragraph" w:styleId="TOC4">
    <w:name w:val="toc 4"/>
    <w:basedOn w:val="Normal"/>
    <w:next w:val="Normal"/>
    <w:autoRedefine/>
    <w:uiPriority w:val="39"/>
    <w:unhideWhenUsed/>
    <w:rsid w:val="000E004A"/>
    <w:pPr>
      <w:spacing w:before="0" w:after="100" w:line="276" w:lineRule="auto"/>
      <w:ind w:left="660"/>
      <w:jc w:val="left"/>
    </w:pPr>
    <w:rPr>
      <w:rFonts w:asciiTheme="minorHAnsi" w:eastAsiaTheme="minorEastAsia" w:hAnsiTheme="minorHAnsi" w:cstheme="minorBidi"/>
      <w:sz w:val="22"/>
      <w:szCs w:val="22"/>
    </w:rPr>
  </w:style>
  <w:style w:type="character" w:customStyle="1" w:styleId="Level3TextChar">
    <w:name w:val="Level 3 Text Char"/>
    <w:basedOn w:val="DefaultParagraphFont"/>
    <w:link w:val="Level3Text"/>
    <w:rsid w:val="001C730B"/>
    <w:rPr>
      <w:rFonts w:ascii="Times New Roman" w:hAnsi="Times New Roman" w:cs="Times New Roman"/>
      <w:sz w:val="24"/>
      <w:szCs w:val="24"/>
    </w:rPr>
  </w:style>
  <w:style w:type="character" w:customStyle="1" w:styleId="Level3SubheadingChar">
    <w:name w:val="Level 3 Subheading Char"/>
    <w:basedOn w:val="Level3TextChar"/>
    <w:link w:val="Level3Subheading"/>
    <w:rsid w:val="001C730B"/>
    <w:rPr>
      <w:rFonts w:ascii="Times New Roman" w:hAnsi="Times New Roman" w:cs="Times New Roman"/>
      <w:sz w:val="24"/>
      <w:szCs w:val="24"/>
    </w:rPr>
  </w:style>
  <w:style w:type="paragraph" w:styleId="TOC5">
    <w:name w:val="toc 5"/>
    <w:basedOn w:val="Normal"/>
    <w:next w:val="Normal"/>
    <w:autoRedefine/>
    <w:uiPriority w:val="39"/>
    <w:unhideWhenUsed/>
    <w:rsid w:val="000E004A"/>
    <w:pPr>
      <w:spacing w:before="0" w:after="100" w:line="276"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E004A"/>
    <w:pPr>
      <w:spacing w:before="0" w:after="100" w:line="276"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E004A"/>
    <w:pPr>
      <w:spacing w:before="0" w:after="100" w:line="276"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E004A"/>
    <w:pPr>
      <w:spacing w:before="0" w:after="100" w:line="276"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E004A"/>
    <w:pPr>
      <w:spacing w:before="0" w:after="100" w:line="276" w:lineRule="auto"/>
      <w:ind w:left="1760"/>
      <w:jc w:val="left"/>
    </w:pPr>
    <w:rPr>
      <w:rFonts w:asciiTheme="minorHAnsi" w:eastAsiaTheme="minorEastAsia" w:hAnsiTheme="minorHAnsi" w:cstheme="minorBidi"/>
      <w:sz w:val="22"/>
      <w:szCs w:val="22"/>
    </w:rPr>
  </w:style>
  <w:style w:type="numbering" w:customStyle="1" w:styleId="HeadingsList">
    <w:name w:val="Headings List"/>
    <w:uiPriority w:val="99"/>
    <w:rsid w:val="009E219C"/>
    <w:pPr>
      <w:numPr>
        <w:numId w:val="1"/>
      </w:numPr>
    </w:pPr>
  </w:style>
  <w:style w:type="paragraph" w:customStyle="1" w:styleId="Level2Subheading">
    <w:name w:val="Level 2 Subheading"/>
    <w:basedOn w:val="Level3Subheading"/>
    <w:next w:val="Level2Text"/>
    <w:link w:val="Level2SubheadingChar"/>
    <w:qFormat/>
    <w:rsid w:val="00B54CC2"/>
    <w:pPr>
      <w:ind w:left="720"/>
    </w:pPr>
  </w:style>
  <w:style w:type="character" w:customStyle="1" w:styleId="Level2SubheadingChar">
    <w:name w:val="Level 2 Subheading Char"/>
    <w:basedOn w:val="Level3SubheadingChar"/>
    <w:link w:val="Level2Subheading"/>
    <w:rsid w:val="00B54CC2"/>
    <w:rPr>
      <w:rFonts w:ascii="Times New Roman" w:hAnsi="Times New Roman" w:cs="Times New Roman"/>
      <w:sz w:val="24"/>
      <w:szCs w:val="24"/>
      <w:u w:val="single"/>
    </w:rPr>
  </w:style>
  <w:style w:type="character" w:styleId="CommentReference">
    <w:name w:val="annotation reference"/>
    <w:basedOn w:val="DefaultParagraphFont"/>
    <w:uiPriority w:val="99"/>
    <w:semiHidden/>
    <w:unhideWhenUsed/>
    <w:rsid w:val="009F76BF"/>
    <w:rPr>
      <w:sz w:val="16"/>
      <w:szCs w:val="16"/>
    </w:rPr>
  </w:style>
  <w:style w:type="paragraph" w:styleId="CommentText">
    <w:name w:val="annotation text"/>
    <w:basedOn w:val="Normal"/>
    <w:link w:val="CommentTextChar"/>
    <w:uiPriority w:val="99"/>
    <w:semiHidden/>
    <w:unhideWhenUsed/>
    <w:rsid w:val="009F76BF"/>
    <w:rPr>
      <w:sz w:val="20"/>
      <w:szCs w:val="20"/>
    </w:rPr>
  </w:style>
  <w:style w:type="character" w:customStyle="1" w:styleId="CommentTextChar">
    <w:name w:val="Comment Text Char"/>
    <w:basedOn w:val="DefaultParagraphFont"/>
    <w:link w:val="CommentText"/>
    <w:uiPriority w:val="99"/>
    <w:semiHidden/>
    <w:rsid w:val="009F76BF"/>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F76BF"/>
    <w:rPr>
      <w:b/>
      <w:bCs/>
    </w:rPr>
  </w:style>
  <w:style w:type="character" w:customStyle="1" w:styleId="CommentSubjectChar">
    <w:name w:val="Comment Subject Char"/>
    <w:basedOn w:val="CommentTextChar"/>
    <w:link w:val="CommentSubject"/>
    <w:uiPriority w:val="99"/>
    <w:semiHidden/>
    <w:rsid w:val="009F76BF"/>
    <w:rPr>
      <w:rFonts w:ascii="Times New Roman" w:hAnsi="Times New Roman" w:cs="Times New Roman"/>
      <w:b/>
      <w:bCs/>
      <w:sz w:val="20"/>
      <w:szCs w:val="20"/>
    </w:rPr>
  </w:style>
  <w:style w:type="paragraph" w:styleId="NormalWeb">
    <w:name w:val="Normal (Web)"/>
    <w:basedOn w:val="Normal"/>
    <w:uiPriority w:val="99"/>
    <w:unhideWhenUsed/>
    <w:rsid w:val="009201FA"/>
    <w:pPr>
      <w:spacing w:before="100" w:beforeAutospacing="1" w:after="100" w:afterAutospacing="1"/>
      <w:jc w:val="left"/>
    </w:pPr>
    <w:rPr>
      <w:rFonts w:eastAsia="Times New Roman"/>
    </w:rPr>
  </w:style>
  <w:style w:type="table" w:customStyle="1" w:styleId="TableGrid1">
    <w:name w:val="Table Grid1"/>
    <w:basedOn w:val="TableNormal"/>
    <w:next w:val="TableGrid"/>
    <w:uiPriority w:val="39"/>
    <w:rsid w:val="00AD50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2608C5"/>
    <w:pPr>
      <w:autoSpaceDE w:val="0"/>
      <w:autoSpaceDN w:val="0"/>
      <w:adjustRightInd w:val="0"/>
      <w:spacing w:after="0" w:line="240" w:lineRule="auto"/>
    </w:pPr>
    <w:rPr>
      <w:rFonts w:ascii="Calibri" w:hAnsi="Calibri" w:cs="Calibri"/>
      <w:color w:val="000000"/>
      <w:sz w:val="24"/>
      <w:szCs w:val="24"/>
    </w:rPr>
  </w:style>
  <w:style w:type="character" w:customStyle="1" w:styleId="apple-converted-space">
    <w:name w:val="apple-converted-space"/>
    <w:basedOn w:val="DefaultParagraphFont"/>
    <w:rsid w:val="00D5668D"/>
  </w:style>
  <w:style w:type="numbering" w:customStyle="1" w:styleId="Numbered">
    <w:name w:val="Numbered"/>
    <w:rsid w:val="006A0F9D"/>
    <w:pPr>
      <w:numPr>
        <w:numId w:val="3"/>
      </w:numPr>
    </w:pPr>
  </w:style>
  <w:style w:type="table" w:customStyle="1" w:styleId="TableGrid2">
    <w:name w:val="Table Grid2"/>
    <w:basedOn w:val="TableNormal"/>
    <w:next w:val="TableGrid"/>
    <w:uiPriority w:val="59"/>
    <w:rsid w:val="00C4677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4E51B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rsid w:val="00092414"/>
    <w:pPr>
      <w:keepNext/>
      <w:keepLines/>
      <w:spacing w:before="0" w:after="200" w:line="276" w:lineRule="auto"/>
      <w:contextualSpacing/>
      <w:jc w:val="left"/>
    </w:pPr>
    <w:rPr>
      <w:rFonts w:ascii="Trebuchet MS" w:eastAsia="Trebuchet MS" w:hAnsi="Trebuchet MS" w:cs="Trebuchet MS"/>
      <w:i/>
      <w:color w:val="666666"/>
      <w:sz w:val="26"/>
      <w:szCs w:val="20"/>
      <w:lang w:val="en-GB" w:eastAsia="en-GB"/>
    </w:rPr>
  </w:style>
  <w:style w:type="character" w:customStyle="1" w:styleId="SubtitleChar">
    <w:name w:val="Subtitle Char"/>
    <w:basedOn w:val="DefaultParagraphFont"/>
    <w:link w:val="Subtitle"/>
    <w:rsid w:val="00092414"/>
    <w:rPr>
      <w:rFonts w:ascii="Trebuchet MS" w:eastAsia="Trebuchet MS" w:hAnsi="Trebuchet MS" w:cs="Trebuchet MS"/>
      <w:i/>
      <w:color w:val="666666"/>
      <w:sz w:val="26"/>
      <w:szCs w:val="20"/>
      <w:lang w:val="en-GB" w:eastAsia="en-GB"/>
    </w:rPr>
  </w:style>
  <w:style w:type="character" w:customStyle="1" w:styleId="stimulusChar">
    <w:name w:val="stimulus Char"/>
    <w:basedOn w:val="DefaultParagraphFont"/>
    <w:link w:val="stimulus"/>
    <w:locked/>
    <w:rsid w:val="00CB2073"/>
    <w:rPr>
      <w:rFonts w:ascii="Times New Roman" w:hAnsi="Times New Roman" w:cs="Times New Roman"/>
      <w:sz w:val="24"/>
    </w:rPr>
  </w:style>
  <w:style w:type="paragraph" w:customStyle="1" w:styleId="response">
    <w:name w:val="response"/>
    <w:basedOn w:val="stimulus"/>
    <w:next w:val="stimulus"/>
    <w:link w:val="responseChar"/>
    <w:qFormat/>
    <w:rsid w:val="00CB2073"/>
    <w:pPr>
      <w:spacing w:line="240" w:lineRule="auto"/>
      <w:ind w:left="1800"/>
    </w:pPr>
    <w:rPr>
      <w:sz w:val="22"/>
    </w:rPr>
  </w:style>
  <w:style w:type="paragraph" w:customStyle="1" w:styleId="stimulus">
    <w:name w:val="stimulus"/>
    <w:basedOn w:val="ListParagraph"/>
    <w:next w:val="response"/>
    <w:link w:val="stimulusChar"/>
    <w:qFormat/>
    <w:rsid w:val="00CB2073"/>
    <w:pPr>
      <w:numPr>
        <w:numId w:val="5"/>
      </w:numPr>
      <w:spacing w:line="276" w:lineRule="auto"/>
      <w:jc w:val="left"/>
    </w:pPr>
    <w:rPr>
      <w:szCs w:val="22"/>
    </w:rPr>
  </w:style>
  <w:style w:type="character" w:customStyle="1" w:styleId="responseChar">
    <w:name w:val="response Char"/>
    <w:basedOn w:val="DefaultParagraphFont"/>
    <w:link w:val="response"/>
    <w:locked/>
    <w:rsid w:val="00CB2073"/>
    <w:rPr>
      <w:rFonts w:ascii="Times New Roman" w:hAnsi="Times New Roman" w:cs="Times New Roman"/>
    </w:rPr>
  </w:style>
  <w:style w:type="numbering" w:customStyle="1" w:styleId="ImportedStyle6">
    <w:name w:val="Imported Style 6"/>
    <w:rsid w:val="00E64C9B"/>
    <w:pPr>
      <w:numPr>
        <w:numId w:val="64"/>
      </w:numPr>
    </w:pPr>
  </w:style>
  <w:style w:type="character" w:styleId="HTMLCode">
    <w:name w:val="HTML Code"/>
    <w:basedOn w:val="DefaultParagraphFont"/>
    <w:uiPriority w:val="99"/>
    <w:semiHidden/>
    <w:unhideWhenUsed/>
    <w:rsid w:val="00E64C9B"/>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E64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64C9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46964">
      <w:bodyDiv w:val="1"/>
      <w:marLeft w:val="0"/>
      <w:marRight w:val="0"/>
      <w:marTop w:val="0"/>
      <w:marBottom w:val="0"/>
      <w:divBdr>
        <w:top w:val="none" w:sz="0" w:space="0" w:color="auto"/>
        <w:left w:val="none" w:sz="0" w:space="0" w:color="auto"/>
        <w:bottom w:val="none" w:sz="0" w:space="0" w:color="auto"/>
        <w:right w:val="none" w:sz="0" w:space="0" w:color="auto"/>
      </w:divBdr>
    </w:div>
    <w:div w:id="92628360">
      <w:bodyDiv w:val="1"/>
      <w:marLeft w:val="0"/>
      <w:marRight w:val="0"/>
      <w:marTop w:val="0"/>
      <w:marBottom w:val="0"/>
      <w:divBdr>
        <w:top w:val="none" w:sz="0" w:space="0" w:color="auto"/>
        <w:left w:val="none" w:sz="0" w:space="0" w:color="auto"/>
        <w:bottom w:val="none" w:sz="0" w:space="0" w:color="auto"/>
        <w:right w:val="none" w:sz="0" w:space="0" w:color="auto"/>
      </w:divBdr>
    </w:div>
    <w:div w:id="151989379">
      <w:bodyDiv w:val="1"/>
      <w:marLeft w:val="0"/>
      <w:marRight w:val="0"/>
      <w:marTop w:val="0"/>
      <w:marBottom w:val="0"/>
      <w:divBdr>
        <w:top w:val="none" w:sz="0" w:space="0" w:color="auto"/>
        <w:left w:val="none" w:sz="0" w:space="0" w:color="auto"/>
        <w:bottom w:val="none" w:sz="0" w:space="0" w:color="auto"/>
        <w:right w:val="none" w:sz="0" w:space="0" w:color="auto"/>
      </w:divBdr>
    </w:div>
    <w:div w:id="157581118">
      <w:bodyDiv w:val="1"/>
      <w:marLeft w:val="0"/>
      <w:marRight w:val="0"/>
      <w:marTop w:val="0"/>
      <w:marBottom w:val="0"/>
      <w:divBdr>
        <w:top w:val="none" w:sz="0" w:space="0" w:color="auto"/>
        <w:left w:val="none" w:sz="0" w:space="0" w:color="auto"/>
        <w:bottom w:val="none" w:sz="0" w:space="0" w:color="auto"/>
        <w:right w:val="none" w:sz="0" w:space="0" w:color="auto"/>
      </w:divBdr>
    </w:div>
    <w:div w:id="186064245">
      <w:bodyDiv w:val="1"/>
      <w:marLeft w:val="0"/>
      <w:marRight w:val="0"/>
      <w:marTop w:val="0"/>
      <w:marBottom w:val="0"/>
      <w:divBdr>
        <w:top w:val="none" w:sz="0" w:space="0" w:color="auto"/>
        <w:left w:val="none" w:sz="0" w:space="0" w:color="auto"/>
        <w:bottom w:val="none" w:sz="0" w:space="0" w:color="auto"/>
        <w:right w:val="none" w:sz="0" w:space="0" w:color="auto"/>
      </w:divBdr>
    </w:div>
    <w:div w:id="193690626">
      <w:bodyDiv w:val="1"/>
      <w:marLeft w:val="0"/>
      <w:marRight w:val="0"/>
      <w:marTop w:val="0"/>
      <w:marBottom w:val="0"/>
      <w:divBdr>
        <w:top w:val="none" w:sz="0" w:space="0" w:color="auto"/>
        <w:left w:val="none" w:sz="0" w:space="0" w:color="auto"/>
        <w:bottom w:val="none" w:sz="0" w:space="0" w:color="auto"/>
        <w:right w:val="none" w:sz="0" w:space="0" w:color="auto"/>
      </w:divBdr>
    </w:div>
    <w:div w:id="252904352">
      <w:bodyDiv w:val="1"/>
      <w:marLeft w:val="0"/>
      <w:marRight w:val="0"/>
      <w:marTop w:val="0"/>
      <w:marBottom w:val="0"/>
      <w:divBdr>
        <w:top w:val="none" w:sz="0" w:space="0" w:color="auto"/>
        <w:left w:val="none" w:sz="0" w:space="0" w:color="auto"/>
        <w:bottom w:val="none" w:sz="0" w:space="0" w:color="auto"/>
        <w:right w:val="none" w:sz="0" w:space="0" w:color="auto"/>
      </w:divBdr>
    </w:div>
    <w:div w:id="309331656">
      <w:bodyDiv w:val="1"/>
      <w:marLeft w:val="0"/>
      <w:marRight w:val="0"/>
      <w:marTop w:val="0"/>
      <w:marBottom w:val="0"/>
      <w:divBdr>
        <w:top w:val="none" w:sz="0" w:space="0" w:color="auto"/>
        <w:left w:val="none" w:sz="0" w:space="0" w:color="auto"/>
        <w:bottom w:val="none" w:sz="0" w:space="0" w:color="auto"/>
        <w:right w:val="none" w:sz="0" w:space="0" w:color="auto"/>
      </w:divBdr>
    </w:div>
    <w:div w:id="365910142">
      <w:bodyDiv w:val="1"/>
      <w:marLeft w:val="0"/>
      <w:marRight w:val="0"/>
      <w:marTop w:val="0"/>
      <w:marBottom w:val="0"/>
      <w:divBdr>
        <w:top w:val="none" w:sz="0" w:space="0" w:color="auto"/>
        <w:left w:val="none" w:sz="0" w:space="0" w:color="auto"/>
        <w:bottom w:val="none" w:sz="0" w:space="0" w:color="auto"/>
        <w:right w:val="none" w:sz="0" w:space="0" w:color="auto"/>
      </w:divBdr>
    </w:div>
    <w:div w:id="402144930">
      <w:bodyDiv w:val="1"/>
      <w:marLeft w:val="0"/>
      <w:marRight w:val="0"/>
      <w:marTop w:val="0"/>
      <w:marBottom w:val="0"/>
      <w:divBdr>
        <w:top w:val="none" w:sz="0" w:space="0" w:color="auto"/>
        <w:left w:val="none" w:sz="0" w:space="0" w:color="auto"/>
        <w:bottom w:val="none" w:sz="0" w:space="0" w:color="auto"/>
        <w:right w:val="none" w:sz="0" w:space="0" w:color="auto"/>
      </w:divBdr>
    </w:div>
    <w:div w:id="497574160">
      <w:bodyDiv w:val="1"/>
      <w:marLeft w:val="0"/>
      <w:marRight w:val="0"/>
      <w:marTop w:val="0"/>
      <w:marBottom w:val="0"/>
      <w:divBdr>
        <w:top w:val="none" w:sz="0" w:space="0" w:color="auto"/>
        <w:left w:val="none" w:sz="0" w:space="0" w:color="auto"/>
        <w:bottom w:val="none" w:sz="0" w:space="0" w:color="auto"/>
        <w:right w:val="none" w:sz="0" w:space="0" w:color="auto"/>
      </w:divBdr>
    </w:div>
    <w:div w:id="502479286">
      <w:bodyDiv w:val="1"/>
      <w:marLeft w:val="0"/>
      <w:marRight w:val="0"/>
      <w:marTop w:val="0"/>
      <w:marBottom w:val="0"/>
      <w:divBdr>
        <w:top w:val="none" w:sz="0" w:space="0" w:color="auto"/>
        <w:left w:val="none" w:sz="0" w:space="0" w:color="auto"/>
        <w:bottom w:val="none" w:sz="0" w:space="0" w:color="auto"/>
        <w:right w:val="none" w:sz="0" w:space="0" w:color="auto"/>
      </w:divBdr>
    </w:div>
    <w:div w:id="527646148">
      <w:bodyDiv w:val="1"/>
      <w:marLeft w:val="0"/>
      <w:marRight w:val="0"/>
      <w:marTop w:val="0"/>
      <w:marBottom w:val="0"/>
      <w:divBdr>
        <w:top w:val="none" w:sz="0" w:space="0" w:color="auto"/>
        <w:left w:val="none" w:sz="0" w:space="0" w:color="auto"/>
        <w:bottom w:val="none" w:sz="0" w:space="0" w:color="auto"/>
        <w:right w:val="none" w:sz="0" w:space="0" w:color="auto"/>
      </w:divBdr>
    </w:div>
    <w:div w:id="552545370">
      <w:bodyDiv w:val="1"/>
      <w:marLeft w:val="0"/>
      <w:marRight w:val="0"/>
      <w:marTop w:val="0"/>
      <w:marBottom w:val="0"/>
      <w:divBdr>
        <w:top w:val="none" w:sz="0" w:space="0" w:color="auto"/>
        <w:left w:val="none" w:sz="0" w:space="0" w:color="auto"/>
        <w:bottom w:val="none" w:sz="0" w:space="0" w:color="auto"/>
        <w:right w:val="none" w:sz="0" w:space="0" w:color="auto"/>
      </w:divBdr>
    </w:div>
    <w:div w:id="557203178">
      <w:bodyDiv w:val="1"/>
      <w:marLeft w:val="0"/>
      <w:marRight w:val="0"/>
      <w:marTop w:val="0"/>
      <w:marBottom w:val="0"/>
      <w:divBdr>
        <w:top w:val="none" w:sz="0" w:space="0" w:color="auto"/>
        <w:left w:val="none" w:sz="0" w:space="0" w:color="auto"/>
        <w:bottom w:val="none" w:sz="0" w:space="0" w:color="auto"/>
        <w:right w:val="none" w:sz="0" w:space="0" w:color="auto"/>
      </w:divBdr>
    </w:div>
    <w:div w:id="578292832">
      <w:bodyDiv w:val="1"/>
      <w:marLeft w:val="0"/>
      <w:marRight w:val="0"/>
      <w:marTop w:val="0"/>
      <w:marBottom w:val="0"/>
      <w:divBdr>
        <w:top w:val="none" w:sz="0" w:space="0" w:color="auto"/>
        <w:left w:val="none" w:sz="0" w:space="0" w:color="auto"/>
        <w:bottom w:val="none" w:sz="0" w:space="0" w:color="auto"/>
        <w:right w:val="none" w:sz="0" w:space="0" w:color="auto"/>
      </w:divBdr>
    </w:div>
    <w:div w:id="588347123">
      <w:bodyDiv w:val="1"/>
      <w:marLeft w:val="0"/>
      <w:marRight w:val="0"/>
      <w:marTop w:val="0"/>
      <w:marBottom w:val="0"/>
      <w:divBdr>
        <w:top w:val="none" w:sz="0" w:space="0" w:color="auto"/>
        <w:left w:val="none" w:sz="0" w:space="0" w:color="auto"/>
        <w:bottom w:val="none" w:sz="0" w:space="0" w:color="auto"/>
        <w:right w:val="none" w:sz="0" w:space="0" w:color="auto"/>
      </w:divBdr>
    </w:div>
    <w:div w:id="612980458">
      <w:bodyDiv w:val="1"/>
      <w:marLeft w:val="0"/>
      <w:marRight w:val="0"/>
      <w:marTop w:val="0"/>
      <w:marBottom w:val="0"/>
      <w:divBdr>
        <w:top w:val="none" w:sz="0" w:space="0" w:color="auto"/>
        <w:left w:val="none" w:sz="0" w:space="0" w:color="auto"/>
        <w:bottom w:val="none" w:sz="0" w:space="0" w:color="auto"/>
        <w:right w:val="none" w:sz="0" w:space="0" w:color="auto"/>
      </w:divBdr>
    </w:div>
    <w:div w:id="663824263">
      <w:bodyDiv w:val="1"/>
      <w:marLeft w:val="0"/>
      <w:marRight w:val="0"/>
      <w:marTop w:val="0"/>
      <w:marBottom w:val="0"/>
      <w:divBdr>
        <w:top w:val="none" w:sz="0" w:space="0" w:color="auto"/>
        <w:left w:val="none" w:sz="0" w:space="0" w:color="auto"/>
        <w:bottom w:val="none" w:sz="0" w:space="0" w:color="auto"/>
        <w:right w:val="none" w:sz="0" w:space="0" w:color="auto"/>
      </w:divBdr>
    </w:div>
    <w:div w:id="690497835">
      <w:bodyDiv w:val="1"/>
      <w:marLeft w:val="0"/>
      <w:marRight w:val="0"/>
      <w:marTop w:val="0"/>
      <w:marBottom w:val="0"/>
      <w:divBdr>
        <w:top w:val="none" w:sz="0" w:space="0" w:color="auto"/>
        <w:left w:val="none" w:sz="0" w:space="0" w:color="auto"/>
        <w:bottom w:val="none" w:sz="0" w:space="0" w:color="auto"/>
        <w:right w:val="none" w:sz="0" w:space="0" w:color="auto"/>
      </w:divBdr>
    </w:div>
    <w:div w:id="727461735">
      <w:bodyDiv w:val="1"/>
      <w:marLeft w:val="0"/>
      <w:marRight w:val="0"/>
      <w:marTop w:val="0"/>
      <w:marBottom w:val="0"/>
      <w:divBdr>
        <w:top w:val="none" w:sz="0" w:space="0" w:color="auto"/>
        <w:left w:val="none" w:sz="0" w:space="0" w:color="auto"/>
        <w:bottom w:val="none" w:sz="0" w:space="0" w:color="auto"/>
        <w:right w:val="none" w:sz="0" w:space="0" w:color="auto"/>
      </w:divBdr>
    </w:div>
    <w:div w:id="751926024">
      <w:bodyDiv w:val="1"/>
      <w:marLeft w:val="0"/>
      <w:marRight w:val="0"/>
      <w:marTop w:val="0"/>
      <w:marBottom w:val="0"/>
      <w:divBdr>
        <w:top w:val="none" w:sz="0" w:space="0" w:color="auto"/>
        <w:left w:val="none" w:sz="0" w:space="0" w:color="auto"/>
        <w:bottom w:val="none" w:sz="0" w:space="0" w:color="auto"/>
        <w:right w:val="none" w:sz="0" w:space="0" w:color="auto"/>
      </w:divBdr>
    </w:div>
    <w:div w:id="754669356">
      <w:bodyDiv w:val="1"/>
      <w:marLeft w:val="0"/>
      <w:marRight w:val="0"/>
      <w:marTop w:val="0"/>
      <w:marBottom w:val="0"/>
      <w:divBdr>
        <w:top w:val="none" w:sz="0" w:space="0" w:color="auto"/>
        <w:left w:val="none" w:sz="0" w:space="0" w:color="auto"/>
        <w:bottom w:val="none" w:sz="0" w:space="0" w:color="auto"/>
        <w:right w:val="none" w:sz="0" w:space="0" w:color="auto"/>
      </w:divBdr>
    </w:div>
    <w:div w:id="755059238">
      <w:bodyDiv w:val="1"/>
      <w:marLeft w:val="0"/>
      <w:marRight w:val="0"/>
      <w:marTop w:val="0"/>
      <w:marBottom w:val="0"/>
      <w:divBdr>
        <w:top w:val="none" w:sz="0" w:space="0" w:color="auto"/>
        <w:left w:val="none" w:sz="0" w:space="0" w:color="auto"/>
        <w:bottom w:val="none" w:sz="0" w:space="0" w:color="auto"/>
        <w:right w:val="none" w:sz="0" w:space="0" w:color="auto"/>
      </w:divBdr>
    </w:div>
    <w:div w:id="764039010">
      <w:bodyDiv w:val="1"/>
      <w:marLeft w:val="0"/>
      <w:marRight w:val="0"/>
      <w:marTop w:val="0"/>
      <w:marBottom w:val="0"/>
      <w:divBdr>
        <w:top w:val="none" w:sz="0" w:space="0" w:color="auto"/>
        <w:left w:val="none" w:sz="0" w:space="0" w:color="auto"/>
        <w:bottom w:val="none" w:sz="0" w:space="0" w:color="auto"/>
        <w:right w:val="none" w:sz="0" w:space="0" w:color="auto"/>
      </w:divBdr>
    </w:div>
    <w:div w:id="784540938">
      <w:bodyDiv w:val="1"/>
      <w:marLeft w:val="0"/>
      <w:marRight w:val="0"/>
      <w:marTop w:val="0"/>
      <w:marBottom w:val="0"/>
      <w:divBdr>
        <w:top w:val="none" w:sz="0" w:space="0" w:color="auto"/>
        <w:left w:val="none" w:sz="0" w:space="0" w:color="auto"/>
        <w:bottom w:val="none" w:sz="0" w:space="0" w:color="auto"/>
        <w:right w:val="none" w:sz="0" w:space="0" w:color="auto"/>
      </w:divBdr>
    </w:div>
    <w:div w:id="880089154">
      <w:bodyDiv w:val="1"/>
      <w:marLeft w:val="0"/>
      <w:marRight w:val="0"/>
      <w:marTop w:val="0"/>
      <w:marBottom w:val="0"/>
      <w:divBdr>
        <w:top w:val="none" w:sz="0" w:space="0" w:color="auto"/>
        <w:left w:val="none" w:sz="0" w:space="0" w:color="auto"/>
        <w:bottom w:val="none" w:sz="0" w:space="0" w:color="auto"/>
        <w:right w:val="none" w:sz="0" w:space="0" w:color="auto"/>
      </w:divBdr>
    </w:div>
    <w:div w:id="898370564">
      <w:bodyDiv w:val="1"/>
      <w:marLeft w:val="0"/>
      <w:marRight w:val="0"/>
      <w:marTop w:val="0"/>
      <w:marBottom w:val="0"/>
      <w:divBdr>
        <w:top w:val="none" w:sz="0" w:space="0" w:color="auto"/>
        <w:left w:val="none" w:sz="0" w:space="0" w:color="auto"/>
        <w:bottom w:val="none" w:sz="0" w:space="0" w:color="auto"/>
        <w:right w:val="none" w:sz="0" w:space="0" w:color="auto"/>
      </w:divBdr>
    </w:div>
    <w:div w:id="926574794">
      <w:bodyDiv w:val="1"/>
      <w:marLeft w:val="0"/>
      <w:marRight w:val="0"/>
      <w:marTop w:val="0"/>
      <w:marBottom w:val="0"/>
      <w:divBdr>
        <w:top w:val="none" w:sz="0" w:space="0" w:color="auto"/>
        <w:left w:val="none" w:sz="0" w:space="0" w:color="auto"/>
        <w:bottom w:val="none" w:sz="0" w:space="0" w:color="auto"/>
        <w:right w:val="none" w:sz="0" w:space="0" w:color="auto"/>
      </w:divBdr>
    </w:div>
    <w:div w:id="931205476">
      <w:bodyDiv w:val="1"/>
      <w:marLeft w:val="0"/>
      <w:marRight w:val="0"/>
      <w:marTop w:val="0"/>
      <w:marBottom w:val="0"/>
      <w:divBdr>
        <w:top w:val="none" w:sz="0" w:space="0" w:color="auto"/>
        <w:left w:val="none" w:sz="0" w:space="0" w:color="auto"/>
        <w:bottom w:val="none" w:sz="0" w:space="0" w:color="auto"/>
        <w:right w:val="none" w:sz="0" w:space="0" w:color="auto"/>
      </w:divBdr>
    </w:div>
    <w:div w:id="962074349">
      <w:bodyDiv w:val="1"/>
      <w:marLeft w:val="0"/>
      <w:marRight w:val="0"/>
      <w:marTop w:val="0"/>
      <w:marBottom w:val="0"/>
      <w:divBdr>
        <w:top w:val="none" w:sz="0" w:space="0" w:color="auto"/>
        <w:left w:val="none" w:sz="0" w:space="0" w:color="auto"/>
        <w:bottom w:val="none" w:sz="0" w:space="0" w:color="auto"/>
        <w:right w:val="none" w:sz="0" w:space="0" w:color="auto"/>
      </w:divBdr>
    </w:div>
    <w:div w:id="1008094132">
      <w:bodyDiv w:val="1"/>
      <w:marLeft w:val="0"/>
      <w:marRight w:val="0"/>
      <w:marTop w:val="0"/>
      <w:marBottom w:val="0"/>
      <w:divBdr>
        <w:top w:val="none" w:sz="0" w:space="0" w:color="auto"/>
        <w:left w:val="none" w:sz="0" w:space="0" w:color="auto"/>
        <w:bottom w:val="none" w:sz="0" w:space="0" w:color="auto"/>
        <w:right w:val="none" w:sz="0" w:space="0" w:color="auto"/>
      </w:divBdr>
    </w:div>
    <w:div w:id="1016424074">
      <w:bodyDiv w:val="1"/>
      <w:marLeft w:val="0"/>
      <w:marRight w:val="0"/>
      <w:marTop w:val="0"/>
      <w:marBottom w:val="0"/>
      <w:divBdr>
        <w:top w:val="none" w:sz="0" w:space="0" w:color="auto"/>
        <w:left w:val="none" w:sz="0" w:space="0" w:color="auto"/>
        <w:bottom w:val="none" w:sz="0" w:space="0" w:color="auto"/>
        <w:right w:val="none" w:sz="0" w:space="0" w:color="auto"/>
      </w:divBdr>
    </w:div>
    <w:div w:id="1034112514">
      <w:bodyDiv w:val="1"/>
      <w:marLeft w:val="0"/>
      <w:marRight w:val="0"/>
      <w:marTop w:val="0"/>
      <w:marBottom w:val="0"/>
      <w:divBdr>
        <w:top w:val="none" w:sz="0" w:space="0" w:color="auto"/>
        <w:left w:val="none" w:sz="0" w:space="0" w:color="auto"/>
        <w:bottom w:val="none" w:sz="0" w:space="0" w:color="auto"/>
        <w:right w:val="none" w:sz="0" w:space="0" w:color="auto"/>
      </w:divBdr>
    </w:div>
    <w:div w:id="1176189703">
      <w:bodyDiv w:val="1"/>
      <w:marLeft w:val="0"/>
      <w:marRight w:val="0"/>
      <w:marTop w:val="0"/>
      <w:marBottom w:val="0"/>
      <w:divBdr>
        <w:top w:val="none" w:sz="0" w:space="0" w:color="auto"/>
        <w:left w:val="none" w:sz="0" w:space="0" w:color="auto"/>
        <w:bottom w:val="none" w:sz="0" w:space="0" w:color="auto"/>
        <w:right w:val="none" w:sz="0" w:space="0" w:color="auto"/>
      </w:divBdr>
    </w:div>
    <w:div w:id="1178540416">
      <w:bodyDiv w:val="1"/>
      <w:marLeft w:val="0"/>
      <w:marRight w:val="0"/>
      <w:marTop w:val="0"/>
      <w:marBottom w:val="0"/>
      <w:divBdr>
        <w:top w:val="none" w:sz="0" w:space="0" w:color="auto"/>
        <w:left w:val="none" w:sz="0" w:space="0" w:color="auto"/>
        <w:bottom w:val="none" w:sz="0" w:space="0" w:color="auto"/>
        <w:right w:val="none" w:sz="0" w:space="0" w:color="auto"/>
      </w:divBdr>
    </w:div>
    <w:div w:id="1183862174">
      <w:bodyDiv w:val="1"/>
      <w:marLeft w:val="0"/>
      <w:marRight w:val="0"/>
      <w:marTop w:val="0"/>
      <w:marBottom w:val="0"/>
      <w:divBdr>
        <w:top w:val="none" w:sz="0" w:space="0" w:color="auto"/>
        <w:left w:val="none" w:sz="0" w:space="0" w:color="auto"/>
        <w:bottom w:val="none" w:sz="0" w:space="0" w:color="auto"/>
        <w:right w:val="none" w:sz="0" w:space="0" w:color="auto"/>
      </w:divBdr>
    </w:div>
    <w:div w:id="1185750139">
      <w:bodyDiv w:val="1"/>
      <w:marLeft w:val="0"/>
      <w:marRight w:val="0"/>
      <w:marTop w:val="0"/>
      <w:marBottom w:val="0"/>
      <w:divBdr>
        <w:top w:val="none" w:sz="0" w:space="0" w:color="auto"/>
        <w:left w:val="none" w:sz="0" w:space="0" w:color="auto"/>
        <w:bottom w:val="none" w:sz="0" w:space="0" w:color="auto"/>
        <w:right w:val="none" w:sz="0" w:space="0" w:color="auto"/>
      </w:divBdr>
    </w:div>
    <w:div w:id="1238248646">
      <w:bodyDiv w:val="1"/>
      <w:marLeft w:val="0"/>
      <w:marRight w:val="0"/>
      <w:marTop w:val="0"/>
      <w:marBottom w:val="0"/>
      <w:divBdr>
        <w:top w:val="none" w:sz="0" w:space="0" w:color="auto"/>
        <w:left w:val="none" w:sz="0" w:space="0" w:color="auto"/>
        <w:bottom w:val="none" w:sz="0" w:space="0" w:color="auto"/>
        <w:right w:val="none" w:sz="0" w:space="0" w:color="auto"/>
      </w:divBdr>
    </w:div>
    <w:div w:id="1306817920">
      <w:bodyDiv w:val="1"/>
      <w:marLeft w:val="0"/>
      <w:marRight w:val="0"/>
      <w:marTop w:val="0"/>
      <w:marBottom w:val="0"/>
      <w:divBdr>
        <w:top w:val="none" w:sz="0" w:space="0" w:color="auto"/>
        <w:left w:val="none" w:sz="0" w:space="0" w:color="auto"/>
        <w:bottom w:val="none" w:sz="0" w:space="0" w:color="auto"/>
        <w:right w:val="none" w:sz="0" w:space="0" w:color="auto"/>
      </w:divBdr>
    </w:div>
    <w:div w:id="1372917682">
      <w:bodyDiv w:val="1"/>
      <w:marLeft w:val="0"/>
      <w:marRight w:val="0"/>
      <w:marTop w:val="0"/>
      <w:marBottom w:val="0"/>
      <w:divBdr>
        <w:top w:val="none" w:sz="0" w:space="0" w:color="auto"/>
        <w:left w:val="none" w:sz="0" w:space="0" w:color="auto"/>
        <w:bottom w:val="none" w:sz="0" w:space="0" w:color="auto"/>
        <w:right w:val="none" w:sz="0" w:space="0" w:color="auto"/>
      </w:divBdr>
    </w:div>
    <w:div w:id="1504273961">
      <w:bodyDiv w:val="1"/>
      <w:marLeft w:val="0"/>
      <w:marRight w:val="0"/>
      <w:marTop w:val="0"/>
      <w:marBottom w:val="0"/>
      <w:divBdr>
        <w:top w:val="none" w:sz="0" w:space="0" w:color="auto"/>
        <w:left w:val="none" w:sz="0" w:space="0" w:color="auto"/>
        <w:bottom w:val="none" w:sz="0" w:space="0" w:color="auto"/>
        <w:right w:val="none" w:sz="0" w:space="0" w:color="auto"/>
      </w:divBdr>
    </w:div>
    <w:div w:id="1520853837">
      <w:bodyDiv w:val="1"/>
      <w:marLeft w:val="0"/>
      <w:marRight w:val="0"/>
      <w:marTop w:val="0"/>
      <w:marBottom w:val="0"/>
      <w:divBdr>
        <w:top w:val="none" w:sz="0" w:space="0" w:color="auto"/>
        <w:left w:val="none" w:sz="0" w:space="0" w:color="auto"/>
        <w:bottom w:val="none" w:sz="0" w:space="0" w:color="auto"/>
        <w:right w:val="none" w:sz="0" w:space="0" w:color="auto"/>
      </w:divBdr>
    </w:div>
    <w:div w:id="1596785905">
      <w:bodyDiv w:val="1"/>
      <w:marLeft w:val="0"/>
      <w:marRight w:val="0"/>
      <w:marTop w:val="0"/>
      <w:marBottom w:val="0"/>
      <w:divBdr>
        <w:top w:val="none" w:sz="0" w:space="0" w:color="auto"/>
        <w:left w:val="none" w:sz="0" w:space="0" w:color="auto"/>
        <w:bottom w:val="none" w:sz="0" w:space="0" w:color="auto"/>
        <w:right w:val="none" w:sz="0" w:space="0" w:color="auto"/>
      </w:divBdr>
    </w:div>
    <w:div w:id="1612005939">
      <w:bodyDiv w:val="1"/>
      <w:marLeft w:val="0"/>
      <w:marRight w:val="0"/>
      <w:marTop w:val="0"/>
      <w:marBottom w:val="0"/>
      <w:divBdr>
        <w:top w:val="none" w:sz="0" w:space="0" w:color="auto"/>
        <w:left w:val="none" w:sz="0" w:space="0" w:color="auto"/>
        <w:bottom w:val="none" w:sz="0" w:space="0" w:color="auto"/>
        <w:right w:val="none" w:sz="0" w:space="0" w:color="auto"/>
      </w:divBdr>
    </w:div>
    <w:div w:id="1671712835">
      <w:bodyDiv w:val="1"/>
      <w:marLeft w:val="0"/>
      <w:marRight w:val="0"/>
      <w:marTop w:val="0"/>
      <w:marBottom w:val="0"/>
      <w:divBdr>
        <w:top w:val="none" w:sz="0" w:space="0" w:color="auto"/>
        <w:left w:val="none" w:sz="0" w:space="0" w:color="auto"/>
        <w:bottom w:val="none" w:sz="0" w:space="0" w:color="auto"/>
        <w:right w:val="none" w:sz="0" w:space="0" w:color="auto"/>
      </w:divBdr>
    </w:div>
    <w:div w:id="1700277098">
      <w:bodyDiv w:val="1"/>
      <w:marLeft w:val="0"/>
      <w:marRight w:val="0"/>
      <w:marTop w:val="0"/>
      <w:marBottom w:val="0"/>
      <w:divBdr>
        <w:top w:val="none" w:sz="0" w:space="0" w:color="auto"/>
        <w:left w:val="none" w:sz="0" w:space="0" w:color="auto"/>
        <w:bottom w:val="none" w:sz="0" w:space="0" w:color="auto"/>
        <w:right w:val="none" w:sz="0" w:space="0" w:color="auto"/>
      </w:divBdr>
    </w:div>
    <w:div w:id="1720519803">
      <w:bodyDiv w:val="1"/>
      <w:marLeft w:val="0"/>
      <w:marRight w:val="0"/>
      <w:marTop w:val="0"/>
      <w:marBottom w:val="0"/>
      <w:divBdr>
        <w:top w:val="none" w:sz="0" w:space="0" w:color="auto"/>
        <w:left w:val="none" w:sz="0" w:space="0" w:color="auto"/>
        <w:bottom w:val="none" w:sz="0" w:space="0" w:color="auto"/>
        <w:right w:val="none" w:sz="0" w:space="0" w:color="auto"/>
      </w:divBdr>
    </w:div>
    <w:div w:id="1759210741">
      <w:bodyDiv w:val="1"/>
      <w:marLeft w:val="0"/>
      <w:marRight w:val="0"/>
      <w:marTop w:val="0"/>
      <w:marBottom w:val="0"/>
      <w:divBdr>
        <w:top w:val="none" w:sz="0" w:space="0" w:color="auto"/>
        <w:left w:val="none" w:sz="0" w:space="0" w:color="auto"/>
        <w:bottom w:val="none" w:sz="0" w:space="0" w:color="auto"/>
        <w:right w:val="none" w:sz="0" w:space="0" w:color="auto"/>
      </w:divBdr>
    </w:div>
    <w:div w:id="1765300968">
      <w:bodyDiv w:val="1"/>
      <w:marLeft w:val="0"/>
      <w:marRight w:val="0"/>
      <w:marTop w:val="0"/>
      <w:marBottom w:val="0"/>
      <w:divBdr>
        <w:top w:val="none" w:sz="0" w:space="0" w:color="auto"/>
        <w:left w:val="none" w:sz="0" w:space="0" w:color="auto"/>
        <w:bottom w:val="none" w:sz="0" w:space="0" w:color="auto"/>
        <w:right w:val="none" w:sz="0" w:space="0" w:color="auto"/>
      </w:divBdr>
    </w:div>
    <w:div w:id="1802067186">
      <w:bodyDiv w:val="1"/>
      <w:marLeft w:val="0"/>
      <w:marRight w:val="0"/>
      <w:marTop w:val="0"/>
      <w:marBottom w:val="0"/>
      <w:divBdr>
        <w:top w:val="none" w:sz="0" w:space="0" w:color="auto"/>
        <w:left w:val="none" w:sz="0" w:space="0" w:color="auto"/>
        <w:bottom w:val="none" w:sz="0" w:space="0" w:color="auto"/>
        <w:right w:val="none" w:sz="0" w:space="0" w:color="auto"/>
      </w:divBdr>
    </w:div>
    <w:div w:id="1813214399">
      <w:bodyDiv w:val="1"/>
      <w:marLeft w:val="0"/>
      <w:marRight w:val="0"/>
      <w:marTop w:val="0"/>
      <w:marBottom w:val="0"/>
      <w:divBdr>
        <w:top w:val="none" w:sz="0" w:space="0" w:color="auto"/>
        <w:left w:val="none" w:sz="0" w:space="0" w:color="auto"/>
        <w:bottom w:val="none" w:sz="0" w:space="0" w:color="auto"/>
        <w:right w:val="none" w:sz="0" w:space="0" w:color="auto"/>
      </w:divBdr>
    </w:div>
    <w:div w:id="1813517779">
      <w:bodyDiv w:val="1"/>
      <w:marLeft w:val="0"/>
      <w:marRight w:val="0"/>
      <w:marTop w:val="0"/>
      <w:marBottom w:val="0"/>
      <w:divBdr>
        <w:top w:val="none" w:sz="0" w:space="0" w:color="auto"/>
        <w:left w:val="none" w:sz="0" w:space="0" w:color="auto"/>
        <w:bottom w:val="none" w:sz="0" w:space="0" w:color="auto"/>
        <w:right w:val="none" w:sz="0" w:space="0" w:color="auto"/>
      </w:divBdr>
    </w:div>
    <w:div w:id="1843087389">
      <w:bodyDiv w:val="1"/>
      <w:marLeft w:val="0"/>
      <w:marRight w:val="0"/>
      <w:marTop w:val="0"/>
      <w:marBottom w:val="0"/>
      <w:divBdr>
        <w:top w:val="none" w:sz="0" w:space="0" w:color="auto"/>
        <w:left w:val="none" w:sz="0" w:space="0" w:color="auto"/>
        <w:bottom w:val="none" w:sz="0" w:space="0" w:color="auto"/>
        <w:right w:val="none" w:sz="0" w:space="0" w:color="auto"/>
      </w:divBdr>
    </w:div>
    <w:div w:id="1885827484">
      <w:bodyDiv w:val="1"/>
      <w:marLeft w:val="0"/>
      <w:marRight w:val="0"/>
      <w:marTop w:val="0"/>
      <w:marBottom w:val="0"/>
      <w:divBdr>
        <w:top w:val="none" w:sz="0" w:space="0" w:color="auto"/>
        <w:left w:val="none" w:sz="0" w:space="0" w:color="auto"/>
        <w:bottom w:val="none" w:sz="0" w:space="0" w:color="auto"/>
        <w:right w:val="none" w:sz="0" w:space="0" w:color="auto"/>
      </w:divBdr>
    </w:div>
    <w:div w:id="1903831319">
      <w:bodyDiv w:val="1"/>
      <w:marLeft w:val="0"/>
      <w:marRight w:val="0"/>
      <w:marTop w:val="0"/>
      <w:marBottom w:val="0"/>
      <w:divBdr>
        <w:top w:val="none" w:sz="0" w:space="0" w:color="auto"/>
        <w:left w:val="none" w:sz="0" w:space="0" w:color="auto"/>
        <w:bottom w:val="none" w:sz="0" w:space="0" w:color="auto"/>
        <w:right w:val="none" w:sz="0" w:space="0" w:color="auto"/>
      </w:divBdr>
    </w:div>
    <w:div w:id="1906838740">
      <w:bodyDiv w:val="1"/>
      <w:marLeft w:val="0"/>
      <w:marRight w:val="0"/>
      <w:marTop w:val="0"/>
      <w:marBottom w:val="0"/>
      <w:divBdr>
        <w:top w:val="none" w:sz="0" w:space="0" w:color="auto"/>
        <w:left w:val="none" w:sz="0" w:space="0" w:color="auto"/>
        <w:bottom w:val="none" w:sz="0" w:space="0" w:color="auto"/>
        <w:right w:val="none" w:sz="0" w:space="0" w:color="auto"/>
      </w:divBdr>
    </w:div>
    <w:div w:id="1921326592">
      <w:bodyDiv w:val="1"/>
      <w:marLeft w:val="0"/>
      <w:marRight w:val="0"/>
      <w:marTop w:val="0"/>
      <w:marBottom w:val="0"/>
      <w:divBdr>
        <w:top w:val="none" w:sz="0" w:space="0" w:color="auto"/>
        <w:left w:val="none" w:sz="0" w:space="0" w:color="auto"/>
        <w:bottom w:val="none" w:sz="0" w:space="0" w:color="auto"/>
        <w:right w:val="none" w:sz="0" w:space="0" w:color="auto"/>
      </w:divBdr>
    </w:div>
    <w:div w:id="1934509253">
      <w:bodyDiv w:val="1"/>
      <w:marLeft w:val="0"/>
      <w:marRight w:val="0"/>
      <w:marTop w:val="0"/>
      <w:marBottom w:val="0"/>
      <w:divBdr>
        <w:top w:val="none" w:sz="0" w:space="0" w:color="auto"/>
        <w:left w:val="none" w:sz="0" w:space="0" w:color="auto"/>
        <w:bottom w:val="none" w:sz="0" w:space="0" w:color="auto"/>
        <w:right w:val="none" w:sz="0" w:space="0" w:color="auto"/>
      </w:divBdr>
    </w:div>
    <w:div w:id="1962883919">
      <w:bodyDiv w:val="1"/>
      <w:marLeft w:val="0"/>
      <w:marRight w:val="0"/>
      <w:marTop w:val="0"/>
      <w:marBottom w:val="0"/>
      <w:divBdr>
        <w:top w:val="none" w:sz="0" w:space="0" w:color="auto"/>
        <w:left w:val="none" w:sz="0" w:space="0" w:color="auto"/>
        <w:bottom w:val="none" w:sz="0" w:space="0" w:color="auto"/>
        <w:right w:val="none" w:sz="0" w:space="0" w:color="auto"/>
      </w:divBdr>
    </w:div>
    <w:div w:id="1986397846">
      <w:bodyDiv w:val="1"/>
      <w:marLeft w:val="0"/>
      <w:marRight w:val="0"/>
      <w:marTop w:val="0"/>
      <w:marBottom w:val="0"/>
      <w:divBdr>
        <w:top w:val="none" w:sz="0" w:space="0" w:color="auto"/>
        <w:left w:val="none" w:sz="0" w:space="0" w:color="auto"/>
        <w:bottom w:val="none" w:sz="0" w:space="0" w:color="auto"/>
        <w:right w:val="none" w:sz="0" w:space="0" w:color="auto"/>
      </w:divBdr>
    </w:div>
    <w:div w:id="2009359423">
      <w:bodyDiv w:val="1"/>
      <w:marLeft w:val="0"/>
      <w:marRight w:val="0"/>
      <w:marTop w:val="0"/>
      <w:marBottom w:val="0"/>
      <w:divBdr>
        <w:top w:val="none" w:sz="0" w:space="0" w:color="auto"/>
        <w:left w:val="none" w:sz="0" w:space="0" w:color="auto"/>
        <w:bottom w:val="none" w:sz="0" w:space="0" w:color="auto"/>
        <w:right w:val="none" w:sz="0" w:space="0" w:color="auto"/>
      </w:divBdr>
    </w:div>
    <w:div w:id="2038695794">
      <w:bodyDiv w:val="1"/>
      <w:marLeft w:val="0"/>
      <w:marRight w:val="0"/>
      <w:marTop w:val="0"/>
      <w:marBottom w:val="0"/>
      <w:divBdr>
        <w:top w:val="none" w:sz="0" w:space="0" w:color="auto"/>
        <w:left w:val="none" w:sz="0" w:space="0" w:color="auto"/>
        <w:bottom w:val="none" w:sz="0" w:space="0" w:color="auto"/>
        <w:right w:val="none" w:sz="0" w:space="0" w:color="auto"/>
      </w:divBdr>
    </w:div>
    <w:div w:id="2099793143">
      <w:bodyDiv w:val="1"/>
      <w:marLeft w:val="0"/>
      <w:marRight w:val="0"/>
      <w:marTop w:val="0"/>
      <w:marBottom w:val="0"/>
      <w:divBdr>
        <w:top w:val="none" w:sz="0" w:space="0" w:color="auto"/>
        <w:left w:val="none" w:sz="0" w:space="0" w:color="auto"/>
        <w:bottom w:val="none" w:sz="0" w:space="0" w:color="auto"/>
        <w:right w:val="none" w:sz="0" w:space="0" w:color="auto"/>
      </w:divBdr>
    </w:div>
    <w:div w:id="2125954642">
      <w:bodyDiv w:val="1"/>
      <w:marLeft w:val="0"/>
      <w:marRight w:val="0"/>
      <w:marTop w:val="0"/>
      <w:marBottom w:val="0"/>
      <w:divBdr>
        <w:top w:val="none" w:sz="0" w:space="0" w:color="auto"/>
        <w:left w:val="none" w:sz="0" w:space="0" w:color="auto"/>
        <w:bottom w:val="none" w:sz="0" w:space="0" w:color="auto"/>
        <w:right w:val="none" w:sz="0" w:space="0" w:color="auto"/>
      </w:divBdr>
    </w:div>
    <w:div w:id="2133789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en.wikipedia.org/wiki/Unified_Modeling_Language"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3.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www.cs.uic.edu/~i440/" TargetMode="External"/><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Bel12</b:Tag>
    <b:SourceType>Report</b:SourceType>
    <b:Guid>{50B3F3FC-4034-47F2-AE73-AB9FE7C678CD}</b:Guid>
    <b:Author>
      <b:Author>
        <b:NameList>
          <b:Person>
            <b:Last>Bell</b:Last>
            <b:First>John</b:First>
          </b:Person>
        </b:NameList>
      </b:Author>
    </b:Author>
    <b:Title>Underwater Archaeological Survey Report Template:  A Sample Document for Generating Consistent Professional Reports</b:Title>
    <b:Year>2012</b:Year>
    <b:City>Chicago</b:City>
    <b:Publisher>Underwater Archaeological Society of Chicago</b:Publisher>
    <b:RefOrder>3</b:RefOrder>
  </b:Source>
  <b:Source>
    <b:Tag>Sil13</b:Tag>
    <b:SourceType>Book</b:SourceType>
    <b:Guid>{710E0170-7CEF-4129-978B-886B9D102A62}</b:Guid>
    <b:Author>
      <b:Author>
        <b:NameList>
          <b:Person>
            <b:Last>Silberschatz</b:Last>
            <b:First>Abraham</b:First>
          </b:Person>
          <b:Person>
            <b:Last>Galvin</b:Last>
            <b:First>Peter</b:First>
            <b:Middle>Baer</b:Middle>
          </b:Person>
          <b:Person>
            <b:Last>Gagne</b:Last>
            <b:First>Greg</b:First>
          </b:Person>
        </b:NameList>
      </b:Author>
    </b:Author>
    <b:Title>Operating System Concepts</b:Title>
    <b:Year>2013</b:Year>
    <b:Publisher>Wiley</b:Publisher>
    <b:Edition>Ninth</b:Edition>
    <b:RefOrder>2</b:RefOrder>
  </b:Source>
  <b:Source>
    <b:Tag>Rob</b:Tag>
    <b:SourceType>Book</b:SourceType>
    <b:Guid>{086E281C-1599-4D80-ADF6-03C4B250F107}</b:Guid>
    <b:Author>
      <b:Author>
        <b:NameList>
          <b:Person>
            <b:Last>Robertson</b:Last>
          </b:Person>
          <b:Person>
            <b:Last>Robertson</b:Last>
          </b:Person>
        </b:NameList>
      </b:Author>
    </b:Author>
    <b:Title>Mastering the Requirements Process</b:Title>
    <b:RefOrder>1</b:RefOrder>
  </b:Source>
  <b:Source>
    <b:Tag>Fow04</b:Tag>
    <b:SourceType>Book</b:SourceType>
    <b:Guid>{6C0AF994-B949-4FAD-80B3-EAFA4A50646F}</b:Guid>
    <b:Author>
      <b:Author>
        <b:NameList>
          <b:Person>
            <b:Last>Fowler</b:Last>
            <b:First>Martin</b:First>
          </b:Person>
        </b:NameList>
      </b:Author>
    </b:Author>
    <b:Title>UML Distilled, Third Edition</b:Title>
    <b:Year>2004</b:Year>
    <b:City>Boston</b:City>
    <b:Publisher>Pearson Education</b:Publisher>
    <b:RefOrder>4</b:RefOrder>
  </b:Source>
</b:Sources>
</file>

<file path=customXml/itemProps1.xml><?xml version="1.0" encoding="utf-8"?>
<ds:datastoreItem xmlns:ds="http://schemas.openxmlformats.org/officeDocument/2006/customXml" ds:itemID="{B826F9CB-523C-4670-9E7A-562F8DA95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23235</Words>
  <Characters>132443</Characters>
  <Application>Microsoft Office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dc:creator>
  <cp:lastModifiedBy>Kamran Lodhi</cp:lastModifiedBy>
  <cp:revision>4</cp:revision>
  <cp:lastPrinted>2015-12-05T11:52:00Z</cp:lastPrinted>
  <dcterms:created xsi:type="dcterms:W3CDTF">2015-12-10T20:24:00Z</dcterms:created>
  <dcterms:modified xsi:type="dcterms:W3CDTF">2015-12-11T02:56:00Z</dcterms:modified>
</cp:coreProperties>
</file>